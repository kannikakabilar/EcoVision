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74A1E" w14:textId="0FD4DF07" w:rsidR="00B476A0" w:rsidRPr="00565519" w:rsidRDefault="00B476A0" w:rsidP="00B476A0">
      <w:pPr>
        <w:pStyle w:val="Subtitle"/>
        <w:jc w:val="both"/>
        <w:rPr>
          <w:i/>
          <w:iCs/>
        </w:rPr>
      </w:pPr>
      <w:r>
        <w:rPr>
          <w:b/>
          <w:bCs/>
          <w:sz w:val="44"/>
          <w:szCs w:val="44"/>
        </w:rPr>
        <w:t xml:space="preserve">                                   </w:t>
      </w:r>
      <w:r w:rsidRPr="00565519">
        <w:rPr>
          <w:b/>
          <w:bCs/>
          <w:sz w:val="44"/>
          <w:szCs w:val="44"/>
        </w:rPr>
        <w:t>Eco</w:t>
      </w:r>
      <w:r>
        <w:rPr>
          <w:b/>
          <w:bCs/>
          <w:sz w:val="44"/>
          <w:szCs w:val="44"/>
        </w:rPr>
        <w:t xml:space="preserve">Sync             </w:t>
      </w:r>
      <w:r w:rsidRPr="007311DA">
        <w:rPr>
          <w:rFonts w:ascii="Helvetica Neue" w:hAnsi="Helvetica Neue"/>
          <w:noProof/>
        </w:rPr>
        <w:drawing>
          <wp:inline distT="0" distB="0" distL="0" distR="0" wp14:anchorId="3550DF63" wp14:editId="7A96B4AC">
            <wp:extent cx="888267" cy="818866"/>
            <wp:effectExtent l="0" t="0" r="1270" b="0"/>
            <wp:docPr id="1954084406"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12889" name="Picture 1">
                      <a:extLst>
                        <a:ext uri="{C183D7F6-B498-43B3-948B-1728B52AA6E4}">
                          <adec:decorative xmlns:adec="http://schemas.microsoft.com/office/drawing/2017/decorative" val="1"/>
                        </a:ext>
                      </a:extLst>
                    </pic:cNvPr>
                    <pic:cNvPicPr/>
                  </pic:nvPicPr>
                  <pic:blipFill>
                    <a:blip r:embed="rId10"/>
                    <a:stretch>
                      <a:fillRect/>
                    </a:stretch>
                  </pic:blipFill>
                  <pic:spPr>
                    <a:xfrm>
                      <a:off x="0" y="0"/>
                      <a:ext cx="952824" cy="878379"/>
                    </a:xfrm>
                    <a:prstGeom prst="rect">
                      <a:avLst/>
                    </a:prstGeom>
                  </pic:spPr>
                </pic:pic>
              </a:graphicData>
            </a:graphic>
          </wp:inline>
        </w:drawing>
      </w:r>
      <w:r w:rsidRPr="00565519">
        <w:br/>
      </w:r>
      <w:r w:rsidRPr="00565519">
        <w:rPr>
          <w:i/>
          <w:iCs/>
        </w:rPr>
        <w:t xml:space="preserve">      </w:t>
      </w:r>
      <w:r>
        <w:rPr>
          <w:i/>
          <w:iCs/>
        </w:rPr>
        <w:t xml:space="preserve">                      </w:t>
      </w:r>
      <w:r w:rsidRPr="00565519">
        <w:rPr>
          <w:i/>
          <w:iCs/>
        </w:rPr>
        <w:t>Empowering Eco-Friendly Technology</w:t>
      </w:r>
    </w:p>
    <w:p w14:paraId="07E34814" w14:textId="77777777" w:rsidR="00B476A0" w:rsidRDefault="00B476A0" w:rsidP="00B476A0">
      <w:pPr>
        <w:pStyle w:val="Subtitle"/>
      </w:pPr>
    </w:p>
    <w:p w14:paraId="7845E96E" w14:textId="79B6DADD" w:rsidR="00144CD0" w:rsidRPr="007311DA" w:rsidRDefault="00B476A0">
      <w:pPr>
        <w:pStyle w:val="Author"/>
        <w:rPr>
          <w:rFonts w:ascii="Helvetica Neue" w:hAnsi="Helvetica Neue"/>
        </w:rPr>
      </w:pPr>
      <w:r>
        <w:rPr>
          <w:rFonts w:ascii="Helvetica Neue" w:hAnsi="Helvetica Neue"/>
        </w:rPr>
        <w:br/>
      </w:r>
      <w:r w:rsidR="00240DC0" w:rsidRPr="007311DA">
        <w:rPr>
          <w:rFonts w:ascii="Helvetica Neue" w:hAnsi="Helvetica Neue"/>
        </w:rPr>
        <w:t>Praveen Kumar Madhava Rao</w:t>
      </w:r>
      <w:r w:rsidR="00240DC0" w:rsidRPr="007311DA">
        <w:rPr>
          <w:rFonts w:ascii="Helvetica Neue" w:hAnsi="Helvetica Neue"/>
        </w:rPr>
        <w:br/>
        <w:t>VidyaSree Bharathwaj</w:t>
      </w:r>
    </w:p>
    <w:p w14:paraId="6909C043" w14:textId="0AB8134E" w:rsidR="00240DC0" w:rsidRPr="007311DA" w:rsidRDefault="00240DC0">
      <w:pPr>
        <w:pStyle w:val="Author"/>
        <w:rPr>
          <w:rFonts w:ascii="Helvetica Neue" w:hAnsi="Helvetica Neue"/>
        </w:rPr>
      </w:pPr>
      <w:r w:rsidRPr="007311DA">
        <w:rPr>
          <w:rFonts w:ascii="Helvetica Neue" w:hAnsi="Helvetica Neue"/>
        </w:rPr>
        <w:t>Sasikala Palanisamy</w:t>
      </w:r>
    </w:p>
    <w:p w14:paraId="11A663F3" w14:textId="71548BD3" w:rsidR="00240DC0" w:rsidRPr="007311DA" w:rsidRDefault="00240DC0">
      <w:pPr>
        <w:pStyle w:val="Author"/>
        <w:rPr>
          <w:rFonts w:ascii="Helvetica Neue" w:hAnsi="Helvetica Neue"/>
        </w:rPr>
      </w:pPr>
      <w:r w:rsidRPr="007311DA">
        <w:rPr>
          <w:rFonts w:ascii="Helvetica Neue" w:hAnsi="Helvetica Neue"/>
        </w:rPr>
        <w:t>Amani Gaddamedi</w:t>
      </w:r>
    </w:p>
    <w:p w14:paraId="35832536" w14:textId="62D9CFCB" w:rsidR="00043D98" w:rsidRPr="007311DA" w:rsidRDefault="00043D98">
      <w:pPr>
        <w:pStyle w:val="Author"/>
        <w:rPr>
          <w:rFonts w:ascii="Helvetica Neue" w:hAnsi="Helvetica Neue"/>
        </w:rPr>
      </w:pPr>
      <w:r w:rsidRPr="007311DA">
        <w:rPr>
          <w:rFonts w:ascii="Helvetica Neue" w:hAnsi="Helvetica Neue"/>
        </w:rPr>
        <w:t>Kannika Kabilar</w:t>
      </w:r>
    </w:p>
    <w:p w14:paraId="28FCF967" w14:textId="0BF8BC8A" w:rsidR="00043D98" w:rsidRPr="007311DA" w:rsidRDefault="00240DC0">
      <w:pPr>
        <w:pStyle w:val="Author"/>
        <w:rPr>
          <w:rFonts w:ascii="Helvetica Neue" w:hAnsi="Helvetica Neue"/>
        </w:rPr>
      </w:pPr>
      <w:r w:rsidRPr="007311DA">
        <w:rPr>
          <w:rFonts w:ascii="Helvetica Neue" w:hAnsi="Helvetica Neue"/>
        </w:rPr>
        <w:t>Adrianna Kocyba-Kostecka</w:t>
      </w:r>
      <w:r w:rsidRPr="007311DA">
        <w:rPr>
          <w:rFonts w:ascii="Helvetica Neue" w:hAnsi="Helvetica Neue"/>
        </w:rPr>
        <w:br/>
        <w:t>Prema Vivekanandan</w:t>
      </w:r>
    </w:p>
    <w:p w14:paraId="2D190644" w14:textId="01412297" w:rsidR="00144CD0" w:rsidRPr="007311DA" w:rsidRDefault="00240DC0" w:rsidP="00B476A0">
      <w:pPr>
        <w:pStyle w:val="Author"/>
        <w:rPr>
          <w:rFonts w:ascii="Helvetica Neue" w:hAnsi="Helvetica Neue"/>
        </w:rPr>
      </w:pPr>
      <w:r w:rsidRPr="007311DA">
        <w:rPr>
          <w:rFonts w:ascii="Helvetica Neue" w:hAnsi="Helvetica Neue"/>
        </w:rPr>
        <w:t>Pero Soares</w:t>
      </w:r>
    </w:p>
    <w:p w14:paraId="2499FB02" w14:textId="77777777" w:rsidR="00240DC0" w:rsidRPr="007311DA" w:rsidRDefault="00240DC0" w:rsidP="00240DC0">
      <w:pPr>
        <w:pStyle w:val="Heading1"/>
        <w:rPr>
          <w:rFonts w:ascii="Helvetica Neue" w:hAnsi="Helvetica Neue"/>
          <w:b/>
          <w:bCs/>
          <w:sz w:val="24"/>
          <w:szCs w:val="24"/>
          <w:lang/>
        </w:rPr>
      </w:pPr>
      <w:r w:rsidRPr="007311DA">
        <w:rPr>
          <w:rFonts w:ascii="Helvetica Neue" w:hAnsi="Helvetica Neue"/>
          <w:b/>
          <w:bCs/>
          <w:sz w:val="24"/>
          <w:szCs w:val="24"/>
          <w:lang/>
        </w:rPr>
        <w:t>GreenSpark 2024</w:t>
      </w:r>
    </w:p>
    <w:p w14:paraId="64869979" w14:textId="40952527" w:rsidR="00043D98" w:rsidRPr="007311DA" w:rsidRDefault="003C3859" w:rsidP="00043D98">
      <w:pPr>
        <w:rPr>
          <w:rFonts w:ascii="Helvetica Neue" w:hAnsi="Helvetica Neue"/>
          <w:lang/>
        </w:rPr>
      </w:pPr>
      <w:r>
        <w:rPr>
          <w:rFonts w:ascii="Helvetica Neue" w:hAnsi="Helvetica Neue"/>
          <w:lang/>
        </w:rPr>
        <w:t>Theme 2:</w:t>
      </w:r>
      <w:r>
        <w:rPr>
          <w:rFonts w:ascii="Helvetica Neue" w:hAnsi="Helvetica Neue"/>
          <w:lang/>
        </w:rPr>
        <w:br/>
      </w:r>
      <w:r w:rsidRPr="003C3859">
        <w:rPr>
          <w:rFonts w:ascii="Helvetica Neue" w:hAnsi="Helvetica Neue"/>
        </w:rPr>
        <w:t>A common pluggable framework to be able to pull the ESG information from different 3rd party technologies ( VMware, hyperscalers, etc..) into common data lake ( Bridge) and make it available for insights.</w:t>
      </w:r>
    </w:p>
    <w:p w14:paraId="5C1569AD" w14:textId="0A21A1FF" w:rsidR="003C3859" w:rsidRPr="003C3859" w:rsidRDefault="003C3859" w:rsidP="003C3859">
      <w:pPr>
        <w:rPr>
          <w:rFonts w:ascii="Helvetica Neue" w:hAnsi="Helvetica Neue"/>
          <w:lang/>
        </w:rPr>
      </w:pPr>
      <w:r w:rsidRPr="003C3859">
        <w:rPr>
          <w:rFonts w:ascii="Helvetica Neue" w:hAnsi="Helvetica Neue"/>
          <w:lang/>
        </w:rPr>
        <w:t xml:space="preserve">The EcoSync prototype aims to empower companies to make robust and informed ESG investment decisions through the implementation of a dynamic plug-and-play framework. This framework will seamlessly pull ESG information from various third-party technologies, such as VMware and hyperscalers, at a granular level, aggregating it into a comprehensive library called the </w:t>
      </w:r>
      <w:del w:id="0" w:author="Sasikala Palanisamy" w:date="2024-02-29T17:29:00Z">
        <w:r w:rsidRPr="003C3859" w:rsidDel="00093A6B">
          <w:rPr>
            <w:rFonts w:ascii="Helvetica Neue" w:hAnsi="Helvetica Neue"/>
            <w:lang/>
          </w:rPr>
          <w:delText xml:space="preserve">GreenHouse </w:delText>
        </w:r>
      </w:del>
      <w:ins w:id="1" w:author="Sasikala Palanisamy" w:date="2024-02-29T17:29:00Z">
        <w:r w:rsidR="00093A6B">
          <w:rPr>
            <w:rFonts w:ascii="Helvetica Neue" w:hAnsi="Helvetica Neue"/>
            <w:lang/>
          </w:rPr>
          <w:t>Cognitive Load</w:t>
        </w:r>
        <w:r w:rsidR="00093A6B" w:rsidRPr="003C3859">
          <w:rPr>
            <w:rFonts w:ascii="Helvetica Neue" w:hAnsi="Helvetica Neue"/>
            <w:lang/>
          </w:rPr>
          <w:t xml:space="preserve"> </w:t>
        </w:r>
      </w:ins>
      <w:r w:rsidRPr="003C3859">
        <w:rPr>
          <w:rFonts w:ascii="Helvetica Neue" w:hAnsi="Helvetica Neue"/>
          <w:lang/>
        </w:rPr>
        <w:t xml:space="preserve">Manager. Within this </w:t>
      </w:r>
      <w:del w:id="2" w:author="Sasikala Palanisamy" w:date="2024-02-29T17:29:00Z">
        <w:r w:rsidRPr="003C3859" w:rsidDel="00CB0FC5">
          <w:rPr>
            <w:rFonts w:ascii="Helvetica Neue" w:hAnsi="Helvetica Neue"/>
            <w:lang/>
          </w:rPr>
          <w:delText>library</w:delText>
        </w:r>
      </w:del>
      <w:ins w:id="3" w:author="Sasikala Palanisamy" w:date="2024-02-29T17:29:00Z">
        <w:r w:rsidR="00CB0FC5">
          <w:rPr>
            <w:rFonts w:ascii="Helvetica Neue" w:hAnsi="Helvetica Neue"/>
            <w:lang/>
          </w:rPr>
          <w:t>CLM</w:t>
        </w:r>
      </w:ins>
      <w:r w:rsidRPr="003C3859">
        <w:rPr>
          <w:rFonts w:ascii="Helvetica Neue" w:hAnsi="Helvetica Neue"/>
          <w:lang/>
        </w:rPr>
        <w:t>, a customizable indicator selection will be available, allowing companies to tailor their ESG monitoring based on their specific needs.</w:t>
      </w:r>
    </w:p>
    <w:p w14:paraId="3C83EE3C" w14:textId="77777777" w:rsidR="003C3859" w:rsidRPr="003C3859" w:rsidRDefault="003C3859" w:rsidP="003C3859">
      <w:pPr>
        <w:rPr>
          <w:rFonts w:ascii="Helvetica Neue" w:hAnsi="Helvetica Neue"/>
          <w:lang/>
        </w:rPr>
      </w:pPr>
      <w:r w:rsidRPr="003C3859">
        <w:rPr>
          <w:rFonts w:ascii="Helvetica Neue" w:hAnsi="Helvetica Neue"/>
          <w:lang/>
        </w:rPr>
        <w:t xml:space="preserve">By leveraging AI algorithms, such as Natural Language Processing (NLP) and Machine Learning (ML), EcoSync will harmonize this data into a unified format as indicators, ensuring granular tagging at the CPU, core level, and other parameters contributing to carbon emission </w:t>
      </w:r>
      <w:r w:rsidRPr="003C3859">
        <w:rPr>
          <w:rFonts w:ascii="Helvetica Neue" w:hAnsi="Helvetica Neue"/>
          <w:lang/>
        </w:rPr>
        <w:lastRenderedPageBreak/>
        <w:t>reduction. The framework will also incorporate methodologies from established ESG scoring frameworks, providing a transparent view of ESG data and enabling customers to customize their ESG monitoring screens to identify gaps and areas for improvement.</w:t>
      </w:r>
    </w:p>
    <w:p w14:paraId="2C574C37" w14:textId="77777777" w:rsidR="003C3859" w:rsidRPr="003C3859" w:rsidRDefault="003C3859" w:rsidP="003C3859">
      <w:pPr>
        <w:rPr>
          <w:rFonts w:ascii="Helvetica Neue" w:hAnsi="Helvetica Neue"/>
          <w:lang/>
        </w:rPr>
      </w:pPr>
      <w:r w:rsidRPr="003C3859">
        <w:rPr>
          <w:rFonts w:ascii="Helvetica Neue" w:hAnsi="Helvetica Neue"/>
          <w:lang/>
        </w:rPr>
        <w:t>In addition to providing real-time monitoring and analysis, EcoSync will also include predictive modeling capabilities powered by AI. This feature will enable the system to forecast future ESG performance based on historical data and current trends, allowing companies to anticipate potential challenges and proactively address them. This predictive capability adds novelty to EcoSync, as it goes beyond traditional ESG management solutions by offering forward-looking insights and recommendations.</w:t>
      </w:r>
    </w:p>
    <w:p w14:paraId="2C139A58" w14:textId="77777777" w:rsidR="003C3859" w:rsidRPr="003C3859" w:rsidRDefault="003C3859" w:rsidP="003C3859">
      <w:pPr>
        <w:rPr>
          <w:rFonts w:ascii="Helvetica Neue" w:hAnsi="Helvetica Neue"/>
          <w:lang/>
        </w:rPr>
      </w:pPr>
      <w:r w:rsidRPr="003C3859">
        <w:rPr>
          <w:rFonts w:ascii="Helvetica Neue" w:hAnsi="Helvetica Neue"/>
          <w:lang/>
        </w:rPr>
        <w:t>Furthermore, EcoSync can tailor its ESG monitoring and analysis capabilities to meet the specific needs and requirements of each company. By leveraging AI, EcoSync provides personalized solutions that directly address companies' sustainability challenges and objectives. This personalized approach ensures that companies receive relevant insights and recommendations, enhancing the effectiveness of their ESG initiatives.</w:t>
      </w:r>
    </w:p>
    <w:p w14:paraId="0714FCEF" w14:textId="77777777" w:rsidR="003C3859" w:rsidRPr="003C3859" w:rsidRDefault="003C3859" w:rsidP="003C3859">
      <w:pPr>
        <w:rPr>
          <w:rFonts w:ascii="Helvetica Neue" w:hAnsi="Helvetica Neue"/>
          <w:lang/>
        </w:rPr>
      </w:pPr>
      <w:r w:rsidRPr="003C3859">
        <w:rPr>
          <w:rFonts w:ascii="Helvetica Neue" w:hAnsi="Helvetica Neue"/>
          <w:lang/>
        </w:rPr>
        <w:t>Once companies onboard their accounts or projects to EcoSync, they will seamlessly integrate into monitoring tools to continuously assess existing assets and identify improvement opportunities based on selected indicator parameters. The indicators will be dynamic, adapting to the assets onboarded, and notifying users of red flags indicating environmental impact areas and areas for improvement.</w:t>
      </w:r>
    </w:p>
    <w:p w14:paraId="4B3823EE" w14:textId="77777777" w:rsidR="003C3859" w:rsidRPr="003C3859" w:rsidRDefault="003C3859" w:rsidP="003C3859">
      <w:pPr>
        <w:rPr>
          <w:rFonts w:ascii="Helvetica Neue" w:hAnsi="Helvetica Neue"/>
          <w:lang/>
        </w:rPr>
      </w:pPr>
      <w:r w:rsidRPr="003C3859">
        <w:rPr>
          <w:rFonts w:ascii="Helvetica Neue" w:hAnsi="Helvetica Neue"/>
          <w:lang/>
        </w:rPr>
        <w:t>For every improvement made, a scoring system will capture progress and efficiency, displaying it in the company dashboard alongside indicators, units of measurement, targets, actual performance, and achievements. This holistic view of ESG performance at both the company and portfolio levels will allow for well-informed decision-making, supported by a customizable selection of indicators aligned with third-party frameworks.</w:t>
      </w:r>
    </w:p>
    <w:p w14:paraId="132FA522" w14:textId="1BF7AA1F" w:rsidR="00043D98" w:rsidRPr="007311DA" w:rsidRDefault="003C3859" w:rsidP="00043D98">
      <w:pPr>
        <w:rPr>
          <w:rFonts w:ascii="Helvetica Neue" w:hAnsi="Helvetica Neue"/>
          <w:lang/>
        </w:rPr>
      </w:pPr>
      <w:r w:rsidRPr="003C3859">
        <w:rPr>
          <w:rFonts w:ascii="Helvetica Neue" w:hAnsi="Helvetica Neue"/>
          <w:lang/>
        </w:rPr>
        <w:t>In summary, EcoSync offers a comprehensive solution leveraging AI and cognitive capabilities, including NLP, ML, and predictive modeling, to create portfolios of strong ESG performers, regardless of industry or framework. It integrates seamlessly with monitoring tools, providing actionable insights and guidance for improvement, ultimately driving sustainability and environmental responsibility across organizations</w:t>
      </w:r>
      <w:r>
        <w:rPr>
          <w:rFonts w:ascii="Helvetica Neue" w:hAnsi="Helvetica Neue"/>
          <w:lang/>
        </w:rPr>
        <w:t>.</w:t>
      </w:r>
    </w:p>
    <w:p w14:paraId="066DC474" w14:textId="77777777" w:rsidR="00043D98" w:rsidRPr="007311DA" w:rsidRDefault="00043D98" w:rsidP="00043D98">
      <w:pPr>
        <w:rPr>
          <w:rFonts w:ascii="Helvetica Neue" w:hAnsi="Helvetica Neue"/>
          <w:lang/>
        </w:rPr>
      </w:pPr>
    </w:p>
    <w:p w14:paraId="37A31A1A" w14:textId="66124904" w:rsidR="00144CD0" w:rsidRDefault="00240DC0" w:rsidP="00947210">
      <w:pPr>
        <w:pStyle w:val="Heading3"/>
        <w:numPr>
          <w:ilvl w:val="0"/>
          <w:numId w:val="21"/>
        </w:numPr>
        <w:rPr>
          <w:rFonts w:ascii="Helvetica Neue" w:hAnsi="Helvetica Neue"/>
          <w:b/>
          <w:bCs/>
          <w:sz w:val="24"/>
          <w:lang/>
        </w:rPr>
      </w:pPr>
      <w:r w:rsidRPr="007311DA">
        <w:rPr>
          <w:rFonts w:ascii="Helvetica Neue" w:hAnsi="Helvetica Neue"/>
          <w:b/>
          <w:bCs/>
          <w:sz w:val="24"/>
        </w:rPr>
        <w:t>Give an overview of your approach to solving the problem? (10 to</w:t>
      </w:r>
      <w:r w:rsidR="00947210" w:rsidRPr="007311DA">
        <w:rPr>
          <w:rFonts w:ascii="Helvetica Neue" w:hAnsi="Helvetica Neue"/>
          <w:b/>
          <w:bCs/>
          <w:sz w:val="24"/>
        </w:rPr>
        <w:t xml:space="preserve"> </w:t>
      </w:r>
      <w:r w:rsidRPr="007311DA">
        <w:rPr>
          <w:rFonts w:ascii="Helvetica Neue" w:hAnsi="Helvetica Neue"/>
          <w:b/>
          <w:bCs/>
          <w:sz w:val="24"/>
        </w:rPr>
        <w:t>15 lines)</w:t>
      </w:r>
    </w:p>
    <w:p w14:paraId="54240D94" w14:textId="72929857" w:rsidR="003C3859" w:rsidRPr="003C3859" w:rsidRDefault="003C3859" w:rsidP="003C3859">
      <w:pPr>
        <w:numPr>
          <w:ilvl w:val="0"/>
          <w:numId w:val="29"/>
        </w:numPr>
        <w:rPr>
          <w:lang/>
        </w:rPr>
      </w:pPr>
      <w:r>
        <w:rPr>
          <w:lang/>
        </w:rPr>
        <w:t xml:space="preserve"> </w:t>
      </w:r>
      <w:r w:rsidR="00DF6307" w:rsidRPr="00DF6307">
        <w:rPr>
          <w:lang/>
        </w:rPr>
        <w:t>Flexi-Learn ESG framework: Employing a versatile AI-powered framework to seamlessly gather ESG insights from multiple third-party platforms.</w:t>
      </w:r>
    </w:p>
    <w:p w14:paraId="0629C69A" w14:textId="77777777" w:rsidR="003C3859" w:rsidRPr="003C3859" w:rsidRDefault="003C3859" w:rsidP="003C3859">
      <w:pPr>
        <w:numPr>
          <w:ilvl w:val="0"/>
          <w:numId w:val="29"/>
        </w:numPr>
        <w:rPr>
          <w:lang/>
        </w:rPr>
      </w:pPr>
      <w:r w:rsidRPr="003C3859">
        <w:rPr>
          <w:lang/>
        </w:rPr>
        <w:t>Granular level tagging: Tagging ESG data at a granular level, including CPU, core level, and other parameters contributing to carbon emission reduction.</w:t>
      </w:r>
    </w:p>
    <w:p w14:paraId="0BB4C1A3" w14:textId="77777777" w:rsidR="003C3859" w:rsidRPr="003C3859" w:rsidRDefault="003C3859" w:rsidP="003C3859">
      <w:pPr>
        <w:numPr>
          <w:ilvl w:val="0"/>
          <w:numId w:val="29"/>
        </w:numPr>
        <w:rPr>
          <w:lang/>
        </w:rPr>
      </w:pPr>
      <w:r w:rsidRPr="003C3859">
        <w:rPr>
          <w:lang/>
        </w:rPr>
        <w:t>Customizable indicator selection: Allowing companies to tailor their ESG monitoring based on specific needs through a customizable indicator selection within the GreenHouse Manager library.</w:t>
      </w:r>
    </w:p>
    <w:p w14:paraId="30754CD4" w14:textId="77777777" w:rsidR="003C3859" w:rsidRPr="003C3859" w:rsidRDefault="003C3859" w:rsidP="003C3859">
      <w:pPr>
        <w:numPr>
          <w:ilvl w:val="0"/>
          <w:numId w:val="29"/>
        </w:numPr>
        <w:rPr>
          <w:lang/>
        </w:rPr>
      </w:pPr>
      <w:r w:rsidRPr="003C3859">
        <w:rPr>
          <w:lang/>
        </w:rPr>
        <w:t>AI-powered harmonization: Leveraging AI algorithms such as NLP and ML to harmonize data into unified formats and ensure compatibility across different datasets.</w:t>
      </w:r>
    </w:p>
    <w:p w14:paraId="1F1126DA" w14:textId="77777777" w:rsidR="003C3859" w:rsidRPr="003C3859" w:rsidRDefault="003C3859" w:rsidP="003C3859">
      <w:pPr>
        <w:numPr>
          <w:ilvl w:val="0"/>
          <w:numId w:val="29"/>
        </w:numPr>
        <w:rPr>
          <w:lang/>
        </w:rPr>
      </w:pPr>
      <w:r w:rsidRPr="003C3859">
        <w:rPr>
          <w:lang/>
        </w:rPr>
        <w:t>Predictive modeling: Introducing predictive modeling capabilities powered by AI to forecast future ESG performance based on historical data and current trends.</w:t>
      </w:r>
    </w:p>
    <w:p w14:paraId="700C37C2" w14:textId="77777777" w:rsidR="003C3859" w:rsidRPr="003C3859" w:rsidRDefault="003C3859" w:rsidP="003C3859">
      <w:pPr>
        <w:numPr>
          <w:ilvl w:val="0"/>
          <w:numId w:val="29"/>
        </w:numPr>
        <w:rPr>
          <w:lang/>
        </w:rPr>
      </w:pPr>
      <w:r w:rsidRPr="003C3859">
        <w:rPr>
          <w:lang/>
        </w:rPr>
        <w:t>Tailored solutions: Providing personalized ESG monitoring and analysis solutions to meet the specific needs and requirements of each company.</w:t>
      </w:r>
    </w:p>
    <w:p w14:paraId="1FC40105" w14:textId="77777777" w:rsidR="003C3859" w:rsidRPr="003C3859" w:rsidRDefault="003C3859" w:rsidP="003C3859">
      <w:pPr>
        <w:numPr>
          <w:ilvl w:val="0"/>
          <w:numId w:val="29"/>
        </w:numPr>
        <w:rPr>
          <w:lang/>
        </w:rPr>
      </w:pPr>
      <w:r w:rsidRPr="003C3859">
        <w:rPr>
          <w:lang/>
        </w:rPr>
        <w:t>Seamless integration: Integrating EcoSync seamlessly into monitoring tools to continuously assess existing assets and identify improvement opportunities.</w:t>
      </w:r>
    </w:p>
    <w:p w14:paraId="3D67D3BD" w14:textId="77777777" w:rsidR="003C3859" w:rsidRPr="003C3859" w:rsidRDefault="003C3859" w:rsidP="003C3859">
      <w:pPr>
        <w:numPr>
          <w:ilvl w:val="0"/>
          <w:numId w:val="29"/>
        </w:numPr>
        <w:rPr>
          <w:lang/>
        </w:rPr>
      </w:pPr>
      <w:r w:rsidRPr="003C3859">
        <w:rPr>
          <w:lang/>
        </w:rPr>
        <w:t>Dynamic indicators and scoring: Adapting indicators to onboarded assets, notifying users of environmental impact areas, and capturing progress and efficiency through a scoring system displayed in customizable dashboards.</w:t>
      </w:r>
    </w:p>
    <w:p w14:paraId="5332D8F8" w14:textId="77777777" w:rsidR="003C3859" w:rsidRPr="003C3859" w:rsidRDefault="003C3859" w:rsidP="003C3859">
      <w:pPr>
        <w:numPr>
          <w:ilvl w:val="0"/>
          <w:numId w:val="29"/>
        </w:numPr>
        <w:rPr>
          <w:lang/>
        </w:rPr>
      </w:pPr>
      <w:r w:rsidRPr="003C3859">
        <w:rPr>
          <w:lang/>
        </w:rPr>
        <w:t>Holistic view of ESG performance: Offering a holistic view of ESG performance at both the company and portfolio levels, enabling well-informed decision-making supported by a customizable selection of indicators aligned with third-party frameworks.</w:t>
      </w:r>
    </w:p>
    <w:p w14:paraId="60BA7DBB" w14:textId="77777777" w:rsidR="003C3859" w:rsidRPr="003C3859" w:rsidRDefault="003C3859" w:rsidP="003C3859">
      <w:pPr>
        <w:numPr>
          <w:ilvl w:val="0"/>
          <w:numId w:val="29"/>
        </w:numPr>
        <w:rPr>
          <w:lang/>
        </w:rPr>
      </w:pPr>
      <w:r w:rsidRPr="003C3859">
        <w:rPr>
          <w:lang/>
        </w:rPr>
        <w:t>Driving sustainability: Ultimately driving sustainability and environmental responsibility across organizations by providing actionable insights and guidance for improvement.</w:t>
      </w:r>
    </w:p>
    <w:p w14:paraId="21FADF69" w14:textId="6D764E64" w:rsidR="003C3859" w:rsidRPr="003C3859" w:rsidRDefault="003C3859" w:rsidP="003C3859">
      <w:pPr>
        <w:rPr>
          <w:lang/>
        </w:rPr>
      </w:pPr>
    </w:p>
    <w:p w14:paraId="52B993FB" w14:textId="0D919BEE" w:rsidR="007F5224" w:rsidRPr="003C3859" w:rsidRDefault="00240DC0" w:rsidP="003C3859">
      <w:pPr>
        <w:pStyle w:val="Heading3"/>
        <w:numPr>
          <w:ilvl w:val="0"/>
          <w:numId w:val="21"/>
        </w:numPr>
        <w:rPr>
          <w:rFonts w:ascii="Helvetica Neue" w:hAnsi="Helvetica Neue"/>
          <w:b/>
          <w:bCs/>
          <w:sz w:val="24"/>
        </w:rPr>
      </w:pPr>
      <w:r w:rsidRPr="007311DA">
        <w:rPr>
          <w:rFonts w:ascii="Helvetica Neue" w:hAnsi="Helvetica Neue"/>
          <w:b/>
          <w:bCs/>
          <w:sz w:val="24"/>
        </w:rPr>
        <w:lastRenderedPageBreak/>
        <w:t>What is the proposed value to the customer? (5 to 10 lines)</w:t>
      </w:r>
    </w:p>
    <w:p w14:paraId="7D18FBDB" w14:textId="28CF4B36" w:rsidR="003C3859" w:rsidRPr="003C3859" w:rsidRDefault="003C3859" w:rsidP="003C3859">
      <w:pPr>
        <w:numPr>
          <w:ilvl w:val="0"/>
          <w:numId w:val="30"/>
        </w:numPr>
        <w:rPr>
          <w:rFonts w:ascii="Helvetica Neue" w:hAnsi="Helvetica Neue"/>
          <w:lang/>
        </w:rPr>
      </w:pPr>
      <w:r w:rsidRPr="003C3859">
        <w:rPr>
          <w:rFonts w:ascii="Helvetica Neue" w:hAnsi="Helvetica Neue"/>
          <w:lang/>
        </w:rPr>
        <w:t>Enhanced ESG Decision-Making: Empowering organizations to make robust and informed ESG investment decisions based on real-time insights and data-driven analysis tailored to their specific needs.</w:t>
      </w:r>
    </w:p>
    <w:p w14:paraId="4282EC9B" w14:textId="77777777" w:rsidR="003C3859" w:rsidRPr="003C3859" w:rsidRDefault="003C3859" w:rsidP="003C3859">
      <w:pPr>
        <w:numPr>
          <w:ilvl w:val="0"/>
          <w:numId w:val="30"/>
        </w:numPr>
        <w:rPr>
          <w:rFonts w:ascii="Helvetica Neue" w:hAnsi="Helvetica Neue"/>
          <w:lang/>
        </w:rPr>
      </w:pPr>
      <w:r w:rsidRPr="003C3859">
        <w:rPr>
          <w:rFonts w:ascii="Helvetica Neue" w:hAnsi="Helvetica Neue"/>
          <w:lang/>
        </w:rPr>
        <w:t>Tailored Solutions: Leveraging AI capabilities to provide personalized ESG monitoring and analysis solutions that directly address the sustainability challenges and objectives of each company.</w:t>
      </w:r>
    </w:p>
    <w:p w14:paraId="33BBCD4D" w14:textId="77777777" w:rsidR="003C3859" w:rsidRPr="003C3859" w:rsidRDefault="003C3859" w:rsidP="003C3859">
      <w:pPr>
        <w:numPr>
          <w:ilvl w:val="0"/>
          <w:numId w:val="30"/>
        </w:numPr>
        <w:rPr>
          <w:rFonts w:ascii="Helvetica Neue" w:hAnsi="Helvetica Neue"/>
          <w:lang/>
        </w:rPr>
      </w:pPr>
      <w:r w:rsidRPr="003C3859">
        <w:rPr>
          <w:rFonts w:ascii="Helvetica Neue" w:hAnsi="Helvetica Neue"/>
          <w:lang/>
        </w:rPr>
        <w:t>Energy Savings and Efficiency: Identifying opportunities to optimize resource usage, reduce energy consumption, and improve operational efficiency, leading to tangible energy savings over time.</w:t>
      </w:r>
    </w:p>
    <w:p w14:paraId="46BFD864" w14:textId="77777777" w:rsidR="003C3859" w:rsidRPr="003C3859" w:rsidRDefault="003C3859" w:rsidP="003C3859">
      <w:pPr>
        <w:numPr>
          <w:ilvl w:val="0"/>
          <w:numId w:val="30"/>
        </w:numPr>
        <w:rPr>
          <w:rFonts w:ascii="Helvetica Neue" w:hAnsi="Helvetica Neue"/>
          <w:lang/>
        </w:rPr>
      </w:pPr>
      <w:r w:rsidRPr="003C3859">
        <w:rPr>
          <w:rFonts w:ascii="Helvetica Neue" w:hAnsi="Helvetica Neue"/>
          <w:lang/>
        </w:rPr>
        <w:t>Regulatory Compliance: Ensuring compliance with environmental regulations and sustainability standards through transparent reporting and monitoring of ESG performance metrics.</w:t>
      </w:r>
    </w:p>
    <w:p w14:paraId="48DD50DD" w14:textId="77777777" w:rsidR="003C3859" w:rsidRPr="003C3859" w:rsidRDefault="003C3859" w:rsidP="003C3859">
      <w:pPr>
        <w:numPr>
          <w:ilvl w:val="0"/>
          <w:numId w:val="30"/>
        </w:numPr>
        <w:rPr>
          <w:rFonts w:ascii="Helvetica Neue" w:hAnsi="Helvetica Neue"/>
          <w:lang/>
        </w:rPr>
      </w:pPr>
      <w:r w:rsidRPr="003C3859">
        <w:rPr>
          <w:rFonts w:ascii="Helvetica Neue" w:hAnsi="Helvetica Neue"/>
          <w:lang/>
        </w:rPr>
        <w:t>Risk Mitigation: Mitigating risks associated with environmental impact by proactively identifying areas for improvement and implementing targeted sustainability initiatives.</w:t>
      </w:r>
    </w:p>
    <w:p w14:paraId="6D7414A2" w14:textId="77777777" w:rsidR="003C3859" w:rsidRPr="003C3859" w:rsidRDefault="003C3859" w:rsidP="003C3859">
      <w:pPr>
        <w:numPr>
          <w:ilvl w:val="0"/>
          <w:numId w:val="30"/>
        </w:numPr>
        <w:rPr>
          <w:rFonts w:ascii="Helvetica Neue" w:hAnsi="Helvetica Neue"/>
          <w:lang/>
        </w:rPr>
      </w:pPr>
      <w:r w:rsidRPr="003C3859">
        <w:rPr>
          <w:rFonts w:ascii="Helvetica Neue" w:hAnsi="Helvetica Neue"/>
          <w:lang/>
        </w:rPr>
        <w:t>Stakeholder Trust and Reputation: Enhancing stakeholder trust and reputation by demonstrating a commitment to environmental responsibility and sustainability best practices.</w:t>
      </w:r>
    </w:p>
    <w:p w14:paraId="19488FB4" w14:textId="77777777" w:rsidR="003C3859" w:rsidRPr="003C3859" w:rsidRDefault="003C3859" w:rsidP="003C3859">
      <w:pPr>
        <w:numPr>
          <w:ilvl w:val="0"/>
          <w:numId w:val="30"/>
        </w:numPr>
        <w:rPr>
          <w:rFonts w:ascii="Helvetica Neue" w:hAnsi="Helvetica Neue"/>
          <w:lang/>
        </w:rPr>
      </w:pPr>
      <w:r w:rsidRPr="003C3859">
        <w:rPr>
          <w:rFonts w:ascii="Helvetica Neue" w:hAnsi="Helvetica Neue"/>
          <w:lang/>
        </w:rPr>
        <w:t>Strategic Differentiation: Providing a competitive advantage by adopting innovative ESG management solutions and aligning with evolving industry standards and trends.</w:t>
      </w:r>
    </w:p>
    <w:p w14:paraId="0FBDA1D1" w14:textId="77777777" w:rsidR="003C3859" w:rsidRPr="003C3859" w:rsidRDefault="003C3859" w:rsidP="003C3859">
      <w:pPr>
        <w:numPr>
          <w:ilvl w:val="0"/>
          <w:numId w:val="30"/>
        </w:numPr>
        <w:rPr>
          <w:rFonts w:ascii="Helvetica Neue" w:hAnsi="Helvetica Neue"/>
          <w:lang/>
        </w:rPr>
      </w:pPr>
      <w:r w:rsidRPr="003C3859">
        <w:rPr>
          <w:rFonts w:ascii="Helvetica Neue" w:hAnsi="Helvetica Neue"/>
          <w:lang/>
        </w:rPr>
        <w:t>Continuous Improvement: Facilitating a culture of continuous improvement by enabling organizations to track progress, set targets, and measure performance against established ESG goals.</w:t>
      </w:r>
    </w:p>
    <w:p w14:paraId="0086B957" w14:textId="0A3D52AD" w:rsidR="003C3859" w:rsidRPr="003C3859" w:rsidRDefault="003C3859" w:rsidP="003C3859">
      <w:pPr>
        <w:numPr>
          <w:ilvl w:val="0"/>
          <w:numId w:val="30"/>
        </w:numPr>
        <w:rPr>
          <w:rFonts w:ascii="Helvetica Neue" w:hAnsi="Helvetica Neue"/>
          <w:lang/>
        </w:rPr>
      </w:pPr>
      <w:r w:rsidRPr="003C3859">
        <w:rPr>
          <w:rFonts w:ascii="Helvetica Neue" w:hAnsi="Helvetica Neue"/>
          <w:lang/>
        </w:rPr>
        <w:t>Scalability and Adaptability: Offering a scalable and adaptable solution that can accommodate the evolving needs and priorities of organizations as they grow and evolve over time</w:t>
      </w:r>
      <w:r>
        <w:rPr>
          <w:rFonts w:ascii="Helvetica Neue" w:hAnsi="Helvetica Neue"/>
          <w:lang/>
        </w:rPr>
        <w:t>.</w:t>
      </w:r>
    </w:p>
    <w:p w14:paraId="5042961E" w14:textId="4B80F048" w:rsidR="003C3859" w:rsidRPr="007311DA" w:rsidRDefault="003C3859" w:rsidP="007F5224">
      <w:pPr>
        <w:rPr>
          <w:rFonts w:ascii="Helvetica Neue" w:hAnsi="Helvetica Neue"/>
        </w:rPr>
      </w:pPr>
    </w:p>
    <w:p w14:paraId="7B3CCC7A" w14:textId="12A3B417" w:rsidR="00947210" w:rsidRDefault="00947210" w:rsidP="003C3859">
      <w:pPr>
        <w:pStyle w:val="Heading3"/>
        <w:numPr>
          <w:ilvl w:val="0"/>
          <w:numId w:val="21"/>
        </w:numPr>
        <w:rPr>
          <w:rFonts w:ascii="Helvetica Neue" w:hAnsi="Helvetica Neue"/>
          <w:b/>
          <w:bCs/>
        </w:rPr>
      </w:pPr>
      <w:r w:rsidRPr="003C3859">
        <w:rPr>
          <w:rFonts w:ascii="Helvetica Neue" w:hAnsi="Helvetica Neue"/>
          <w:b/>
          <w:bCs/>
          <w:sz w:val="24"/>
        </w:rPr>
        <w:t>What innovative approach and novelty are you planning to bring in through your idea?</w:t>
      </w:r>
      <w:r w:rsidRPr="003C3859">
        <w:rPr>
          <w:rFonts w:ascii="Helvetica Neue" w:hAnsi="Helvetica Neue"/>
          <w:b/>
          <w:bCs/>
          <w:sz w:val="24"/>
        </w:rPr>
        <w:br/>
      </w:r>
      <w:r w:rsidR="009453B1" w:rsidRPr="007311DA">
        <w:rPr>
          <w:rFonts w:ascii="Helvetica Neue" w:hAnsi="Helvetica Neue"/>
          <w:b/>
          <w:bCs/>
        </w:rPr>
        <w:t xml:space="preserve">   </w:t>
      </w:r>
    </w:p>
    <w:p w14:paraId="3E4F52DC" w14:textId="30328B42" w:rsidR="003C3859" w:rsidRPr="003C3859" w:rsidRDefault="003C3859" w:rsidP="003C3859">
      <w:pPr>
        <w:numPr>
          <w:ilvl w:val="0"/>
          <w:numId w:val="31"/>
        </w:numPr>
        <w:rPr>
          <w:lang/>
        </w:rPr>
      </w:pPr>
      <w:r>
        <w:t xml:space="preserve"> </w:t>
      </w:r>
      <w:r w:rsidR="006A682B" w:rsidRPr="006A682B">
        <w:rPr>
          <w:lang/>
        </w:rPr>
        <w:t>Flexi-Learn ESG framework</w:t>
      </w:r>
      <w:r w:rsidRPr="003C3859">
        <w:rPr>
          <w:lang/>
        </w:rPr>
        <w:t xml:space="preserve">: </w:t>
      </w:r>
      <w:r w:rsidR="006A682B" w:rsidRPr="006A682B">
        <w:t>Implementing a flexible framework that seamlessly integrates with existing monitoring tools and third-party technologies to pull ESG information at a granular level, tailored based on the user environment.</w:t>
      </w:r>
    </w:p>
    <w:p w14:paraId="042A874F" w14:textId="77777777" w:rsidR="003C3859" w:rsidRPr="003C3859" w:rsidRDefault="003C3859" w:rsidP="003C3859">
      <w:pPr>
        <w:numPr>
          <w:ilvl w:val="0"/>
          <w:numId w:val="31"/>
        </w:numPr>
        <w:rPr>
          <w:lang/>
        </w:rPr>
      </w:pPr>
      <w:r w:rsidRPr="003C3859">
        <w:rPr>
          <w:lang/>
        </w:rPr>
        <w:t>Customizable Indicator Selection: Allowing companies to tailor their ESG monitoring based on specific needs by selecting indicators, units of measurement, and targets.</w:t>
      </w:r>
    </w:p>
    <w:p w14:paraId="6E959CD1" w14:textId="77777777" w:rsidR="003C3859" w:rsidRPr="003C3859" w:rsidRDefault="003C3859" w:rsidP="003C3859">
      <w:pPr>
        <w:numPr>
          <w:ilvl w:val="0"/>
          <w:numId w:val="31"/>
        </w:numPr>
        <w:rPr>
          <w:lang/>
        </w:rPr>
      </w:pPr>
      <w:r w:rsidRPr="003C3859">
        <w:rPr>
          <w:lang/>
        </w:rPr>
        <w:t>AI-Powered Data Harmonization: Leveraging AI algorithms, such as Natural Language Processing (NLP) and Machine Learning (ML), to harmonize data from various sources into a unified format for analysis.</w:t>
      </w:r>
    </w:p>
    <w:p w14:paraId="7CADE3D3" w14:textId="77777777" w:rsidR="003C3859" w:rsidRPr="003C3859" w:rsidRDefault="003C3859" w:rsidP="003C3859">
      <w:pPr>
        <w:numPr>
          <w:ilvl w:val="0"/>
          <w:numId w:val="31"/>
        </w:numPr>
        <w:rPr>
          <w:lang/>
        </w:rPr>
      </w:pPr>
      <w:r w:rsidRPr="003C3859">
        <w:rPr>
          <w:lang/>
        </w:rPr>
        <w:t>Personalized Solutions: Using AI to tailor ESG monitoring and analysis capabilities to meet the specific needs and requirements of each company, providing personalized insights and recommendations.</w:t>
      </w:r>
    </w:p>
    <w:p w14:paraId="360A170E" w14:textId="77777777" w:rsidR="003C3859" w:rsidRPr="003C3859" w:rsidRDefault="003C3859" w:rsidP="003C3859">
      <w:pPr>
        <w:numPr>
          <w:ilvl w:val="0"/>
          <w:numId w:val="31"/>
        </w:numPr>
        <w:rPr>
          <w:lang/>
        </w:rPr>
      </w:pPr>
      <w:r w:rsidRPr="003C3859">
        <w:rPr>
          <w:lang/>
        </w:rPr>
        <w:t>Transparent ESG Scoring: Incorporating methodologies from established ESG scoring frameworks to provide a transparent view of ESG data and scoring methodologies.</w:t>
      </w:r>
    </w:p>
    <w:p w14:paraId="3C23423D" w14:textId="77777777" w:rsidR="003C3859" w:rsidRPr="003C3859" w:rsidRDefault="003C3859" w:rsidP="003C3859">
      <w:pPr>
        <w:numPr>
          <w:ilvl w:val="0"/>
          <w:numId w:val="31"/>
        </w:numPr>
        <w:rPr>
          <w:lang/>
        </w:rPr>
      </w:pPr>
      <w:r w:rsidRPr="003C3859">
        <w:rPr>
          <w:lang/>
        </w:rPr>
        <w:t>Real-Time Monitoring and Analysis: Offering real-time monitoring and analysis capabilities to identify improvement opportunities and red flags indicating environmental impact areas.</w:t>
      </w:r>
    </w:p>
    <w:p w14:paraId="2FB0E2F2" w14:textId="77777777" w:rsidR="003C3859" w:rsidRPr="003C3859" w:rsidRDefault="003C3859" w:rsidP="003C3859">
      <w:pPr>
        <w:numPr>
          <w:ilvl w:val="0"/>
          <w:numId w:val="31"/>
        </w:numPr>
        <w:rPr>
          <w:lang/>
        </w:rPr>
      </w:pPr>
      <w:r w:rsidRPr="003C3859">
        <w:rPr>
          <w:lang/>
        </w:rPr>
        <w:t>Continuous Improvement: Facilitating continuous improvement by enabling organizations to track progress, set targets, and measure performance against established ESG goals, driving sustainability and environmental responsibility across organizations.</w:t>
      </w:r>
    </w:p>
    <w:p w14:paraId="2FFF2E04" w14:textId="77777777" w:rsidR="003C3859" w:rsidRPr="003C3859" w:rsidRDefault="003C3859" w:rsidP="003C3859">
      <w:pPr>
        <w:rPr>
          <w:lang/>
        </w:rPr>
      </w:pPr>
    </w:p>
    <w:p w14:paraId="59779283" w14:textId="6B950998" w:rsidR="003C3859" w:rsidRPr="003C3859" w:rsidRDefault="003C3859" w:rsidP="003C3859"/>
    <w:p w14:paraId="667D5649" w14:textId="77777777" w:rsidR="00947210" w:rsidRPr="007311DA" w:rsidRDefault="00947210" w:rsidP="00947210">
      <w:pPr>
        <w:autoSpaceDE w:val="0"/>
        <w:autoSpaceDN w:val="0"/>
        <w:adjustRightInd w:val="0"/>
        <w:spacing w:after="0" w:line="240" w:lineRule="auto"/>
        <w:jc w:val="center"/>
        <w:rPr>
          <w:rFonts w:ascii="Helvetica Neue" w:hAnsi="Helvetica Neue" w:cs="Helvetica Neue"/>
          <w:color w:val="A5A5A5"/>
          <w:lang w:val="en-GB"/>
        </w:rPr>
      </w:pPr>
    </w:p>
    <w:p w14:paraId="7F8BB2C5" w14:textId="716412FF" w:rsidR="00947210" w:rsidRPr="007311DA" w:rsidRDefault="00947210" w:rsidP="00947210">
      <w:pPr>
        <w:rPr>
          <w:rFonts w:ascii="Helvetica Neue" w:hAnsi="Helvetica Neue"/>
        </w:rPr>
      </w:pPr>
    </w:p>
    <w:sectPr w:rsidR="00947210" w:rsidRPr="007311DA">
      <w:footerReference w:type="default" r:id="rId11"/>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FA939" w14:textId="77777777" w:rsidR="003E4354" w:rsidRDefault="003E4354">
      <w:pPr>
        <w:spacing w:after="0" w:line="240" w:lineRule="auto"/>
      </w:pPr>
      <w:r>
        <w:separator/>
      </w:r>
    </w:p>
    <w:p w14:paraId="4A0BDA68" w14:textId="77777777" w:rsidR="003E4354" w:rsidRDefault="003E4354"/>
    <w:p w14:paraId="43C69FF9" w14:textId="77777777" w:rsidR="003E4354" w:rsidRDefault="003E4354"/>
  </w:endnote>
  <w:endnote w:type="continuationSeparator" w:id="0">
    <w:p w14:paraId="68AFBC1E" w14:textId="77777777" w:rsidR="003E4354" w:rsidRDefault="003E4354">
      <w:pPr>
        <w:spacing w:after="0" w:line="240" w:lineRule="auto"/>
      </w:pPr>
      <w:r>
        <w:continuationSeparator/>
      </w:r>
    </w:p>
    <w:p w14:paraId="38D0B73F" w14:textId="77777777" w:rsidR="003E4354" w:rsidRDefault="003E4354"/>
    <w:p w14:paraId="3A12B864" w14:textId="77777777" w:rsidR="003E4354" w:rsidRDefault="003E43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7BB6F07E" w14:textId="77777777" w:rsidR="00144CD0" w:rsidRDefault="00CB0FC5">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B10AD" w14:textId="77777777" w:rsidR="003E4354" w:rsidRDefault="003E4354">
      <w:pPr>
        <w:spacing w:after="0" w:line="240" w:lineRule="auto"/>
      </w:pPr>
      <w:r>
        <w:separator/>
      </w:r>
    </w:p>
    <w:p w14:paraId="176B8C93" w14:textId="77777777" w:rsidR="003E4354" w:rsidRDefault="003E4354"/>
    <w:p w14:paraId="13FCA112" w14:textId="77777777" w:rsidR="003E4354" w:rsidRDefault="003E4354"/>
  </w:footnote>
  <w:footnote w:type="continuationSeparator" w:id="0">
    <w:p w14:paraId="0ED261AB" w14:textId="77777777" w:rsidR="003E4354" w:rsidRDefault="003E4354">
      <w:pPr>
        <w:spacing w:after="0" w:line="240" w:lineRule="auto"/>
      </w:pPr>
      <w:r>
        <w:continuationSeparator/>
      </w:r>
    </w:p>
    <w:p w14:paraId="37F99192" w14:textId="77777777" w:rsidR="003E4354" w:rsidRDefault="003E4354"/>
    <w:p w14:paraId="7C526D92" w14:textId="77777777" w:rsidR="003E4354" w:rsidRDefault="003E435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8B248E5"/>
    <w:multiLevelType w:val="multilevel"/>
    <w:tmpl w:val="5B00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8E266E0"/>
    <w:multiLevelType w:val="hybridMultilevel"/>
    <w:tmpl w:val="B61ABA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E325311"/>
    <w:multiLevelType w:val="hybridMultilevel"/>
    <w:tmpl w:val="8070E852"/>
    <w:lvl w:ilvl="0" w:tplc="08090001">
      <w:start w:val="1"/>
      <w:numFmt w:val="bullet"/>
      <w:lvlText w:val=""/>
      <w:lvlJc w:val="left"/>
      <w:pPr>
        <w:ind w:left="1257" w:hanging="360"/>
      </w:pPr>
      <w:rPr>
        <w:rFonts w:ascii="Symbol" w:hAnsi="Symbol" w:hint="default"/>
      </w:rPr>
    </w:lvl>
    <w:lvl w:ilvl="1" w:tplc="08090003" w:tentative="1">
      <w:start w:val="1"/>
      <w:numFmt w:val="bullet"/>
      <w:lvlText w:val="o"/>
      <w:lvlJc w:val="left"/>
      <w:pPr>
        <w:ind w:left="1977" w:hanging="360"/>
      </w:pPr>
      <w:rPr>
        <w:rFonts w:ascii="Courier New" w:hAnsi="Courier New" w:cs="Courier New" w:hint="default"/>
      </w:rPr>
    </w:lvl>
    <w:lvl w:ilvl="2" w:tplc="08090005" w:tentative="1">
      <w:start w:val="1"/>
      <w:numFmt w:val="bullet"/>
      <w:lvlText w:val=""/>
      <w:lvlJc w:val="left"/>
      <w:pPr>
        <w:ind w:left="2697" w:hanging="360"/>
      </w:pPr>
      <w:rPr>
        <w:rFonts w:ascii="Wingdings" w:hAnsi="Wingdings" w:hint="default"/>
      </w:rPr>
    </w:lvl>
    <w:lvl w:ilvl="3" w:tplc="08090001" w:tentative="1">
      <w:start w:val="1"/>
      <w:numFmt w:val="bullet"/>
      <w:lvlText w:val=""/>
      <w:lvlJc w:val="left"/>
      <w:pPr>
        <w:ind w:left="3417" w:hanging="360"/>
      </w:pPr>
      <w:rPr>
        <w:rFonts w:ascii="Symbol" w:hAnsi="Symbol" w:hint="default"/>
      </w:rPr>
    </w:lvl>
    <w:lvl w:ilvl="4" w:tplc="08090003" w:tentative="1">
      <w:start w:val="1"/>
      <w:numFmt w:val="bullet"/>
      <w:lvlText w:val="o"/>
      <w:lvlJc w:val="left"/>
      <w:pPr>
        <w:ind w:left="4137" w:hanging="360"/>
      </w:pPr>
      <w:rPr>
        <w:rFonts w:ascii="Courier New" w:hAnsi="Courier New" w:cs="Courier New" w:hint="default"/>
      </w:rPr>
    </w:lvl>
    <w:lvl w:ilvl="5" w:tplc="08090005" w:tentative="1">
      <w:start w:val="1"/>
      <w:numFmt w:val="bullet"/>
      <w:lvlText w:val=""/>
      <w:lvlJc w:val="left"/>
      <w:pPr>
        <w:ind w:left="4857" w:hanging="360"/>
      </w:pPr>
      <w:rPr>
        <w:rFonts w:ascii="Wingdings" w:hAnsi="Wingdings" w:hint="default"/>
      </w:rPr>
    </w:lvl>
    <w:lvl w:ilvl="6" w:tplc="08090001" w:tentative="1">
      <w:start w:val="1"/>
      <w:numFmt w:val="bullet"/>
      <w:lvlText w:val=""/>
      <w:lvlJc w:val="left"/>
      <w:pPr>
        <w:ind w:left="5577" w:hanging="360"/>
      </w:pPr>
      <w:rPr>
        <w:rFonts w:ascii="Symbol" w:hAnsi="Symbol" w:hint="default"/>
      </w:rPr>
    </w:lvl>
    <w:lvl w:ilvl="7" w:tplc="08090003" w:tentative="1">
      <w:start w:val="1"/>
      <w:numFmt w:val="bullet"/>
      <w:lvlText w:val="o"/>
      <w:lvlJc w:val="left"/>
      <w:pPr>
        <w:ind w:left="6297" w:hanging="360"/>
      </w:pPr>
      <w:rPr>
        <w:rFonts w:ascii="Courier New" w:hAnsi="Courier New" w:cs="Courier New" w:hint="default"/>
      </w:rPr>
    </w:lvl>
    <w:lvl w:ilvl="8" w:tplc="08090005" w:tentative="1">
      <w:start w:val="1"/>
      <w:numFmt w:val="bullet"/>
      <w:lvlText w:val=""/>
      <w:lvlJc w:val="left"/>
      <w:pPr>
        <w:ind w:left="7017" w:hanging="360"/>
      </w:pPr>
      <w:rPr>
        <w:rFonts w:ascii="Wingdings" w:hAnsi="Wingdings" w:hint="default"/>
      </w:rPr>
    </w:lvl>
  </w:abstractNum>
  <w:abstractNum w:abstractNumId="14" w15:restartNumberingAfterBreak="0">
    <w:nsid w:val="100E25FA"/>
    <w:multiLevelType w:val="hybridMultilevel"/>
    <w:tmpl w:val="6846BC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23E5FDA"/>
    <w:multiLevelType w:val="multilevel"/>
    <w:tmpl w:val="D5FCD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8D6118"/>
    <w:multiLevelType w:val="hybridMultilevel"/>
    <w:tmpl w:val="6DC46BFE"/>
    <w:lvl w:ilvl="0" w:tplc="9CD88FBA">
      <w:start w:val="1"/>
      <w:numFmt w:val="decimal"/>
      <w:lvlText w:val="%1."/>
      <w:lvlJc w:val="left"/>
      <w:pPr>
        <w:ind w:left="720" w:hanging="360"/>
      </w:pPr>
      <w:rPr>
        <w:rFonts w:hint="default"/>
        <w:sz w:val="3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F50772"/>
    <w:multiLevelType w:val="hybridMultilevel"/>
    <w:tmpl w:val="9AAEA20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2F67C7"/>
    <w:multiLevelType w:val="multilevel"/>
    <w:tmpl w:val="0CB4B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A2682A"/>
    <w:multiLevelType w:val="multilevel"/>
    <w:tmpl w:val="BE240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246632"/>
    <w:multiLevelType w:val="hybridMultilevel"/>
    <w:tmpl w:val="AFEED1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95C66EE"/>
    <w:multiLevelType w:val="multilevel"/>
    <w:tmpl w:val="3112E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284222"/>
    <w:multiLevelType w:val="multilevel"/>
    <w:tmpl w:val="8FEE2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186F32"/>
    <w:multiLevelType w:val="hybridMultilevel"/>
    <w:tmpl w:val="5C243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44758428">
    <w:abstractNumId w:val="9"/>
  </w:num>
  <w:num w:numId="2" w16cid:durableId="2059015019">
    <w:abstractNumId w:val="18"/>
  </w:num>
  <w:num w:numId="3" w16cid:durableId="51974655">
    <w:abstractNumId w:val="26"/>
  </w:num>
  <w:num w:numId="4" w16cid:durableId="293677699">
    <w:abstractNumId w:val="19"/>
  </w:num>
  <w:num w:numId="5" w16cid:durableId="1334531508">
    <w:abstractNumId w:val="16"/>
  </w:num>
  <w:num w:numId="6" w16cid:durableId="1700350819">
    <w:abstractNumId w:val="7"/>
  </w:num>
  <w:num w:numId="7" w16cid:durableId="1865484033">
    <w:abstractNumId w:val="6"/>
  </w:num>
  <w:num w:numId="8" w16cid:durableId="833645922">
    <w:abstractNumId w:val="5"/>
  </w:num>
  <w:num w:numId="9" w16cid:durableId="1143503223">
    <w:abstractNumId w:val="4"/>
  </w:num>
  <w:num w:numId="10" w16cid:durableId="1990939408">
    <w:abstractNumId w:val="8"/>
  </w:num>
  <w:num w:numId="11" w16cid:durableId="1383867894">
    <w:abstractNumId w:val="3"/>
  </w:num>
  <w:num w:numId="12" w16cid:durableId="810903498">
    <w:abstractNumId w:val="2"/>
  </w:num>
  <w:num w:numId="13" w16cid:durableId="1651595287">
    <w:abstractNumId w:val="1"/>
  </w:num>
  <w:num w:numId="14" w16cid:durableId="1887988458">
    <w:abstractNumId w:val="0"/>
  </w:num>
  <w:num w:numId="15" w16cid:durableId="1593511865">
    <w:abstractNumId w:val="22"/>
  </w:num>
  <w:num w:numId="16" w16cid:durableId="1424455450">
    <w:abstractNumId w:val="28"/>
  </w:num>
  <w:num w:numId="17" w16cid:durableId="445781273">
    <w:abstractNumId w:val="14"/>
  </w:num>
  <w:num w:numId="18" w16cid:durableId="1572306717">
    <w:abstractNumId w:val="24"/>
  </w:num>
  <w:num w:numId="19" w16cid:durableId="177893405">
    <w:abstractNumId w:val="17"/>
  </w:num>
  <w:num w:numId="20" w16cid:durableId="337000650">
    <w:abstractNumId w:val="20"/>
  </w:num>
  <w:num w:numId="21" w16cid:durableId="1279876075">
    <w:abstractNumId w:val="12"/>
  </w:num>
  <w:num w:numId="22" w16cid:durableId="199518134">
    <w:abstractNumId w:val="22"/>
  </w:num>
  <w:num w:numId="23" w16cid:durableId="1679696270">
    <w:abstractNumId w:val="29"/>
  </w:num>
  <w:num w:numId="24" w16cid:durableId="1783573594">
    <w:abstractNumId w:val="10"/>
  </w:num>
  <w:num w:numId="25" w16cid:durableId="2013681286">
    <w:abstractNumId w:val="13"/>
  </w:num>
  <w:num w:numId="26" w16cid:durableId="191187252">
    <w:abstractNumId w:val="15"/>
  </w:num>
  <w:num w:numId="27" w16cid:durableId="283317889">
    <w:abstractNumId w:val="25"/>
  </w:num>
  <w:num w:numId="28" w16cid:durableId="1883245155">
    <w:abstractNumId w:val="23"/>
  </w:num>
  <w:num w:numId="29" w16cid:durableId="690299204">
    <w:abstractNumId w:val="27"/>
  </w:num>
  <w:num w:numId="30" w16cid:durableId="174809527">
    <w:abstractNumId w:val="21"/>
  </w:num>
  <w:num w:numId="31" w16cid:durableId="862864302">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sikala Palanisamy">
    <w15:presenceInfo w15:providerId="AD" w15:userId="S::Sasikala.Palanisamy@kyndryl.com::845ca1d3-a2cb-41c9-ac23-3212a36db0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DC0"/>
    <w:rsid w:val="00043D98"/>
    <w:rsid w:val="000623DF"/>
    <w:rsid w:val="00093A6B"/>
    <w:rsid w:val="00144CD0"/>
    <w:rsid w:val="001B4001"/>
    <w:rsid w:val="00240DC0"/>
    <w:rsid w:val="002555F4"/>
    <w:rsid w:val="003C3859"/>
    <w:rsid w:val="003E4354"/>
    <w:rsid w:val="00417E77"/>
    <w:rsid w:val="00652319"/>
    <w:rsid w:val="006A682B"/>
    <w:rsid w:val="007311DA"/>
    <w:rsid w:val="007F5224"/>
    <w:rsid w:val="009453B1"/>
    <w:rsid w:val="00947210"/>
    <w:rsid w:val="00B476A0"/>
    <w:rsid w:val="00CB0FC5"/>
    <w:rsid w:val="00D2492D"/>
    <w:rsid w:val="00DA245B"/>
    <w:rsid w:val="00DF6307"/>
    <w:rsid w:val="00EB2A68"/>
    <w:rsid w:val="00EE14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59935A"/>
  <w15:chartTrackingRefBased/>
  <w15:docId w15:val="{31F1E15F-23A1-AC4F-9829-4094ABC36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paragraph" w:styleId="ListParagraph">
    <w:name w:val="List Paragraph"/>
    <w:basedOn w:val="Normal"/>
    <w:uiPriority w:val="34"/>
    <w:unhideWhenUsed/>
    <w:qFormat/>
    <w:rsid w:val="00947210"/>
    <w:pPr>
      <w:ind w:left="720"/>
      <w:contextualSpacing/>
    </w:pPr>
  </w:style>
  <w:style w:type="paragraph" w:styleId="Revision">
    <w:name w:val="Revision"/>
    <w:hidden/>
    <w:uiPriority w:val="99"/>
    <w:semiHidden/>
    <w:rsid w:val="00093A6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76238">
      <w:bodyDiv w:val="1"/>
      <w:marLeft w:val="0"/>
      <w:marRight w:val="0"/>
      <w:marTop w:val="0"/>
      <w:marBottom w:val="0"/>
      <w:divBdr>
        <w:top w:val="none" w:sz="0" w:space="0" w:color="auto"/>
        <w:left w:val="none" w:sz="0" w:space="0" w:color="auto"/>
        <w:bottom w:val="none" w:sz="0" w:space="0" w:color="auto"/>
        <w:right w:val="none" w:sz="0" w:space="0" w:color="auto"/>
      </w:divBdr>
    </w:div>
    <w:div w:id="362168775">
      <w:bodyDiv w:val="1"/>
      <w:marLeft w:val="0"/>
      <w:marRight w:val="0"/>
      <w:marTop w:val="0"/>
      <w:marBottom w:val="0"/>
      <w:divBdr>
        <w:top w:val="none" w:sz="0" w:space="0" w:color="auto"/>
        <w:left w:val="none" w:sz="0" w:space="0" w:color="auto"/>
        <w:bottom w:val="none" w:sz="0" w:space="0" w:color="auto"/>
        <w:right w:val="none" w:sz="0" w:space="0" w:color="auto"/>
      </w:divBdr>
      <w:divsChild>
        <w:div w:id="1405954685">
          <w:marLeft w:val="0"/>
          <w:marRight w:val="0"/>
          <w:marTop w:val="0"/>
          <w:marBottom w:val="0"/>
          <w:divBdr>
            <w:top w:val="single" w:sz="2" w:space="0" w:color="E3E3E3"/>
            <w:left w:val="single" w:sz="2" w:space="0" w:color="E3E3E3"/>
            <w:bottom w:val="single" w:sz="2" w:space="0" w:color="E3E3E3"/>
            <w:right w:val="single" w:sz="2" w:space="0" w:color="E3E3E3"/>
          </w:divBdr>
          <w:divsChild>
            <w:div w:id="2015330285">
              <w:marLeft w:val="0"/>
              <w:marRight w:val="0"/>
              <w:marTop w:val="100"/>
              <w:marBottom w:val="100"/>
              <w:divBdr>
                <w:top w:val="single" w:sz="2" w:space="0" w:color="E3E3E3"/>
                <w:left w:val="single" w:sz="2" w:space="0" w:color="E3E3E3"/>
                <w:bottom w:val="single" w:sz="2" w:space="0" w:color="E3E3E3"/>
                <w:right w:val="single" w:sz="2" w:space="0" w:color="E3E3E3"/>
              </w:divBdr>
              <w:divsChild>
                <w:div w:id="991450218">
                  <w:marLeft w:val="0"/>
                  <w:marRight w:val="0"/>
                  <w:marTop w:val="0"/>
                  <w:marBottom w:val="0"/>
                  <w:divBdr>
                    <w:top w:val="single" w:sz="2" w:space="0" w:color="E3E3E3"/>
                    <w:left w:val="single" w:sz="2" w:space="0" w:color="E3E3E3"/>
                    <w:bottom w:val="single" w:sz="2" w:space="0" w:color="E3E3E3"/>
                    <w:right w:val="single" w:sz="2" w:space="0" w:color="E3E3E3"/>
                  </w:divBdr>
                  <w:divsChild>
                    <w:div w:id="129171661">
                      <w:marLeft w:val="0"/>
                      <w:marRight w:val="0"/>
                      <w:marTop w:val="0"/>
                      <w:marBottom w:val="0"/>
                      <w:divBdr>
                        <w:top w:val="single" w:sz="2" w:space="0" w:color="E3E3E3"/>
                        <w:left w:val="single" w:sz="2" w:space="0" w:color="E3E3E3"/>
                        <w:bottom w:val="single" w:sz="2" w:space="0" w:color="E3E3E3"/>
                        <w:right w:val="single" w:sz="2" w:space="0" w:color="E3E3E3"/>
                      </w:divBdr>
                      <w:divsChild>
                        <w:div w:id="1742025912">
                          <w:marLeft w:val="0"/>
                          <w:marRight w:val="0"/>
                          <w:marTop w:val="0"/>
                          <w:marBottom w:val="0"/>
                          <w:divBdr>
                            <w:top w:val="single" w:sz="2" w:space="0" w:color="E3E3E3"/>
                            <w:left w:val="single" w:sz="2" w:space="0" w:color="E3E3E3"/>
                            <w:bottom w:val="single" w:sz="2" w:space="0" w:color="E3E3E3"/>
                            <w:right w:val="single" w:sz="2" w:space="0" w:color="E3E3E3"/>
                          </w:divBdr>
                          <w:divsChild>
                            <w:div w:id="566303929">
                              <w:marLeft w:val="0"/>
                              <w:marRight w:val="0"/>
                              <w:marTop w:val="0"/>
                              <w:marBottom w:val="0"/>
                              <w:divBdr>
                                <w:top w:val="single" w:sz="2" w:space="0" w:color="E3E3E3"/>
                                <w:left w:val="single" w:sz="2" w:space="0" w:color="E3E3E3"/>
                                <w:bottom w:val="single" w:sz="2" w:space="0" w:color="E3E3E3"/>
                                <w:right w:val="single" w:sz="2" w:space="0" w:color="E3E3E3"/>
                              </w:divBdr>
                              <w:divsChild>
                                <w:div w:id="2087725820">
                                  <w:marLeft w:val="0"/>
                                  <w:marRight w:val="0"/>
                                  <w:marTop w:val="0"/>
                                  <w:marBottom w:val="0"/>
                                  <w:divBdr>
                                    <w:top w:val="single" w:sz="2" w:space="0" w:color="E3E3E3"/>
                                    <w:left w:val="single" w:sz="2" w:space="0" w:color="E3E3E3"/>
                                    <w:bottom w:val="single" w:sz="2" w:space="0" w:color="E3E3E3"/>
                                    <w:right w:val="single" w:sz="2" w:space="0" w:color="E3E3E3"/>
                                  </w:divBdr>
                                  <w:divsChild>
                                    <w:div w:id="6983181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36036034">
          <w:marLeft w:val="0"/>
          <w:marRight w:val="0"/>
          <w:marTop w:val="0"/>
          <w:marBottom w:val="0"/>
          <w:divBdr>
            <w:top w:val="single" w:sz="2" w:space="0" w:color="E3E3E3"/>
            <w:left w:val="single" w:sz="2" w:space="0" w:color="E3E3E3"/>
            <w:bottom w:val="single" w:sz="2" w:space="0" w:color="E3E3E3"/>
            <w:right w:val="single" w:sz="2" w:space="0" w:color="E3E3E3"/>
          </w:divBdr>
          <w:divsChild>
            <w:div w:id="1294822870">
              <w:marLeft w:val="0"/>
              <w:marRight w:val="0"/>
              <w:marTop w:val="100"/>
              <w:marBottom w:val="100"/>
              <w:divBdr>
                <w:top w:val="single" w:sz="2" w:space="0" w:color="E3E3E3"/>
                <w:left w:val="single" w:sz="2" w:space="0" w:color="E3E3E3"/>
                <w:bottom w:val="single" w:sz="2" w:space="0" w:color="E3E3E3"/>
                <w:right w:val="single" w:sz="2" w:space="0" w:color="E3E3E3"/>
              </w:divBdr>
              <w:divsChild>
                <w:div w:id="784079726">
                  <w:marLeft w:val="0"/>
                  <w:marRight w:val="0"/>
                  <w:marTop w:val="0"/>
                  <w:marBottom w:val="0"/>
                  <w:divBdr>
                    <w:top w:val="single" w:sz="2" w:space="0" w:color="E3E3E3"/>
                    <w:left w:val="single" w:sz="2" w:space="0" w:color="E3E3E3"/>
                    <w:bottom w:val="single" w:sz="2" w:space="0" w:color="E3E3E3"/>
                    <w:right w:val="single" w:sz="2" w:space="0" w:color="E3E3E3"/>
                  </w:divBdr>
                  <w:divsChild>
                    <w:div w:id="1583952744">
                      <w:marLeft w:val="0"/>
                      <w:marRight w:val="0"/>
                      <w:marTop w:val="0"/>
                      <w:marBottom w:val="0"/>
                      <w:divBdr>
                        <w:top w:val="single" w:sz="2" w:space="0" w:color="E3E3E3"/>
                        <w:left w:val="single" w:sz="2" w:space="0" w:color="E3E3E3"/>
                        <w:bottom w:val="single" w:sz="2" w:space="0" w:color="E3E3E3"/>
                        <w:right w:val="single" w:sz="2" w:space="0" w:color="E3E3E3"/>
                      </w:divBdr>
                      <w:divsChild>
                        <w:div w:id="1792894882">
                          <w:marLeft w:val="0"/>
                          <w:marRight w:val="0"/>
                          <w:marTop w:val="0"/>
                          <w:marBottom w:val="0"/>
                          <w:divBdr>
                            <w:top w:val="single" w:sz="2" w:space="0" w:color="E3E3E3"/>
                            <w:left w:val="single" w:sz="2" w:space="0" w:color="E3E3E3"/>
                            <w:bottom w:val="single" w:sz="2" w:space="0" w:color="E3E3E3"/>
                            <w:right w:val="single" w:sz="2" w:space="0" w:color="E3E3E3"/>
                          </w:divBdr>
                          <w:divsChild>
                            <w:div w:id="281229012">
                              <w:marLeft w:val="0"/>
                              <w:marRight w:val="0"/>
                              <w:marTop w:val="0"/>
                              <w:marBottom w:val="0"/>
                              <w:divBdr>
                                <w:top w:val="single" w:sz="2" w:space="0" w:color="E3E3E3"/>
                                <w:left w:val="single" w:sz="2" w:space="0" w:color="E3E3E3"/>
                                <w:bottom w:val="single" w:sz="2" w:space="0" w:color="E3E3E3"/>
                                <w:right w:val="single" w:sz="2" w:space="0" w:color="E3E3E3"/>
                              </w:divBdr>
                              <w:divsChild>
                                <w:div w:id="3668050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387535295">
      <w:bodyDiv w:val="1"/>
      <w:marLeft w:val="0"/>
      <w:marRight w:val="0"/>
      <w:marTop w:val="0"/>
      <w:marBottom w:val="0"/>
      <w:divBdr>
        <w:top w:val="none" w:sz="0" w:space="0" w:color="auto"/>
        <w:left w:val="none" w:sz="0" w:space="0" w:color="auto"/>
        <w:bottom w:val="none" w:sz="0" w:space="0" w:color="auto"/>
        <w:right w:val="none" w:sz="0" w:space="0" w:color="auto"/>
      </w:divBdr>
    </w:div>
    <w:div w:id="474565347">
      <w:bodyDiv w:val="1"/>
      <w:marLeft w:val="0"/>
      <w:marRight w:val="0"/>
      <w:marTop w:val="0"/>
      <w:marBottom w:val="0"/>
      <w:divBdr>
        <w:top w:val="none" w:sz="0" w:space="0" w:color="auto"/>
        <w:left w:val="none" w:sz="0" w:space="0" w:color="auto"/>
        <w:bottom w:val="none" w:sz="0" w:space="0" w:color="auto"/>
        <w:right w:val="none" w:sz="0" w:space="0" w:color="auto"/>
      </w:divBdr>
      <w:divsChild>
        <w:div w:id="457989996">
          <w:marLeft w:val="0"/>
          <w:marRight w:val="0"/>
          <w:marTop w:val="0"/>
          <w:marBottom w:val="0"/>
          <w:divBdr>
            <w:top w:val="single" w:sz="2" w:space="0" w:color="E3E3E3"/>
            <w:left w:val="single" w:sz="2" w:space="0" w:color="E3E3E3"/>
            <w:bottom w:val="single" w:sz="2" w:space="0" w:color="E3E3E3"/>
            <w:right w:val="single" w:sz="2" w:space="0" w:color="E3E3E3"/>
          </w:divBdr>
          <w:divsChild>
            <w:div w:id="1926642479">
              <w:marLeft w:val="0"/>
              <w:marRight w:val="0"/>
              <w:marTop w:val="100"/>
              <w:marBottom w:val="100"/>
              <w:divBdr>
                <w:top w:val="single" w:sz="2" w:space="0" w:color="E3E3E3"/>
                <w:left w:val="single" w:sz="2" w:space="0" w:color="E3E3E3"/>
                <w:bottom w:val="single" w:sz="2" w:space="0" w:color="E3E3E3"/>
                <w:right w:val="single" w:sz="2" w:space="0" w:color="E3E3E3"/>
              </w:divBdr>
              <w:divsChild>
                <w:div w:id="392193231">
                  <w:marLeft w:val="0"/>
                  <w:marRight w:val="0"/>
                  <w:marTop w:val="0"/>
                  <w:marBottom w:val="0"/>
                  <w:divBdr>
                    <w:top w:val="single" w:sz="2" w:space="0" w:color="E3E3E3"/>
                    <w:left w:val="single" w:sz="2" w:space="0" w:color="E3E3E3"/>
                    <w:bottom w:val="single" w:sz="2" w:space="0" w:color="E3E3E3"/>
                    <w:right w:val="single" w:sz="2" w:space="0" w:color="E3E3E3"/>
                  </w:divBdr>
                  <w:divsChild>
                    <w:div w:id="426536805">
                      <w:marLeft w:val="0"/>
                      <w:marRight w:val="0"/>
                      <w:marTop w:val="0"/>
                      <w:marBottom w:val="0"/>
                      <w:divBdr>
                        <w:top w:val="single" w:sz="2" w:space="0" w:color="E3E3E3"/>
                        <w:left w:val="single" w:sz="2" w:space="0" w:color="E3E3E3"/>
                        <w:bottom w:val="single" w:sz="2" w:space="0" w:color="E3E3E3"/>
                        <w:right w:val="single" w:sz="2" w:space="0" w:color="E3E3E3"/>
                      </w:divBdr>
                      <w:divsChild>
                        <w:div w:id="1515067988">
                          <w:marLeft w:val="0"/>
                          <w:marRight w:val="0"/>
                          <w:marTop w:val="0"/>
                          <w:marBottom w:val="0"/>
                          <w:divBdr>
                            <w:top w:val="single" w:sz="2" w:space="0" w:color="E3E3E3"/>
                            <w:left w:val="single" w:sz="2" w:space="0" w:color="E3E3E3"/>
                            <w:bottom w:val="single" w:sz="2" w:space="0" w:color="E3E3E3"/>
                            <w:right w:val="single" w:sz="2" w:space="0" w:color="E3E3E3"/>
                          </w:divBdr>
                          <w:divsChild>
                            <w:div w:id="1221596754">
                              <w:marLeft w:val="0"/>
                              <w:marRight w:val="0"/>
                              <w:marTop w:val="0"/>
                              <w:marBottom w:val="0"/>
                              <w:divBdr>
                                <w:top w:val="single" w:sz="2" w:space="0" w:color="E3E3E3"/>
                                <w:left w:val="single" w:sz="2" w:space="0" w:color="E3E3E3"/>
                                <w:bottom w:val="single" w:sz="2" w:space="0" w:color="E3E3E3"/>
                                <w:right w:val="single" w:sz="2" w:space="0" w:color="E3E3E3"/>
                              </w:divBdr>
                              <w:divsChild>
                                <w:div w:id="1126116530">
                                  <w:marLeft w:val="0"/>
                                  <w:marRight w:val="0"/>
                                  <w:marTop w:val="0"/>
                                  <w:marBottom w:val="0"/>
                                  <w:divBdr>
                                    <w:top w:val="single" w:sz="2" w:space="0" w:color="E3E3E3"/>
                                    <w:left w:val="single" w:sz="2" w:space="0" w:color="E3E3E3"/>
                                    <w:bottom w:val="single" w:sz="2" w:space="0" w:color="E3E3E3"/>
                                    <w:right w:val="single" w:sz="2" w:space="0" w:color="E3E3E3"/>
                                  </w:divBdr>
                                  <w:divsChild>
                                    <w:div w:id="19481531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37161606">
          <w:marLeft w:val="0"/>
          <w:marRight w:val="0"/>
          <w:marTop w:val="0"/>
          <w:marBottom w:val="0"/>
          <w:divBdr>
            <w:top w:val="single" w:sz="2" w:space="0" w:color="E3E3E3"/>
            <w:left w:val="single" w:sz="2" w:space="0" w:color="E3E3E3"/>
            <w:bottom w:val="single" w:sz="2" w:space="0" w:color="E3E3E3"/>
            <w:right w:val="single" w:sz="2" w:space="0" w:color="E3E3E3"/>
          </w:divBdr>
          <w:divsChild>
            <w:div w:id="634288117">
              <w:marLeft w:val="0"/>
              <w:marRight w:val="0"/>
              <w:marTop w:val="100"/>
              <w:marBottom w:val="100"/>
              <w:divBdr>
                <w:top w:val="single" w:sz="2" w:space="0" w:color="E3E3E3"/>
                <w:left w:val="single" w:sz="2" w:space="0" w:color="E3E3E3"/>
                <w:bottom w:val="single" w:sz="2" w:space="0" w:color="E3E3E3"/>
                <w:right w:val="single" w:sz="2" w:space="0" w:color="E3E3E3"/>
              </w:divBdr>
              <w:divsChild>
                <w:div w:id="1810241819">
                  <w:marLeft w:val="0"/>
                  <w:marRight w:val="0"/>
                  <w:marTop w:val="0"/>
                  <w:marBottom w:val="0"/>
                  <w:divBdr>
                    <w:top w:val="single" w:sz="2" w:space="0" w:color="E3E3E3"/>
                    <w:left w:val="single" w:sz="2" w:space="0" w:color="E3E3E3"/>
                    <w:bottom w:val="single" w:sz="2" w:space="0" w:color="E3E3E3"/>
                    <w:right w:val="single" w:sz="2" w:space="0" w:color="E3E3E3"/>
                  </w:divBdr>
                  <w:divsChild>
                    <w:div w:id="1987390947">
                      <w:marLeft w:val="0"/>
                      <w:marRight w:val="0"/>
                      <w:marTop w:val="0"/>
                      <w:marBottom w:val="0"/>
                      <w:divBdr>
                        <w:top w:val="single" w:sz="2" w:space="0" w:color="E3E3E3"/>
                        <w:left w:val="single" w:sz="2" w:space="0" w:color="E3E3E3"/>
                        <w:bottom w:val="single" w:sz="2" w:space="0" w:color="E3E3E3"/>
                        <w:right w:val="single" w:sz="2" w:space="0" w:color="E3E3E3"/>
                      </w:divBdr>
                      <w:divsChild>
                        <w:div w:id="1467970241">
                          <w:marLeft w:val="0"/>
                          <w:marRight w:val="0"/>
                          <w:marTop w:val="0"/>
                          <w:marBottom w:val="0"/>
                          <w:divBdr>
                            <w:top w:val="single" w:sz="2" w:space="0" w:color="E3E3E3"/>
                            <w:left w:val="single" w:sz="2" w:space="0" w:color="E3E3E3"/>
                            <w:bottom w:val="single" w:sz="2" w:space="0" w:color="E3E3E3"/>
                            <w:right w:val="single" w:sz="2" w:space="0" w:color="E3E3E3"/>
                          </w:divBdr>
                          <w:divsChild>
                            <w:div w:id="60520075">
                              <w:marLeft w:val="0"/>
                              <w:marRight w:val="0"/>
                              <w:marTop w:val="0"/>
                              <w:marBottom w:val="0"/>
                              <w:divBdr>
                                <w:top w:val="single" w:sz="2" w:space="0" w:color="E3E3E3"/>
                                <w:left w:val="single" w:sz="2" w:space="0" w:color="E3E3E3"/>
                                <w:bottom w:val="single" w:sz="2" w:space="0" w:color="E3E3E3"/>
                                <w:right w:val="single" w:sz="2" w:space="0" w:color="E3E3E3"/>
                              </w:divBdr>
                              <w:divsChild>
                                <w:div w:id="826477108">
                                  <w:marLeft w:val="0"/>
                                  <w:marRight w:val="0"/>
                                  <w:marTop w:val="0"/>
                                  <w:marBottom w:val="0"/>
                                  <w:divBdr>
                                    <w:top w:val="single" w:sz="2" w:space="0" w:color="E3E3E3"/>
                                    <w:left w:val="single" w:sz="2" w:space="0" w:color="E3E3E3"/>
                                    <w:bottom w:val="single" w:sz="2" w:space="0" w:color="E3E3E3"/>
                                    <w:right w:val="single" w:sz="2" w:space="0" w:color="E3E3E3"/>
                                  </w:divBdr>
                                  <w:divsChild>
                                    <w:div w:id="17735452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43118256">
                      <w:marLeft w:val="0"/>
                      <w:marRight w:val="0"/>
                      <w:marTop w:val="0"/>
                      <w:marBottom w:val="0"/>
                      <w:divBdr>
                        <w:top w:val="single" w:sz="2" w:space="0" w:color="E3E3E3"/>
                        <w:left w:val="single" w:sz="2" w:space="0" w:color="E3E3E3"/>
                        <w:bottom w:val="single" w:sz="2" w:space="0" w:color="E3E3E3"/>
                        <w:right w:val="single" w:sz="2" w:space="0" w:color="E3E3E3"/>
                      </w:divBdr>
                      <w:divsChild>
                        <w:div w:id="2034530974">
                          <w:marLeft w:val="0"/>
                          <w:marRight w:val="0"/>
                          <w:marTop w:val="0"/>
                          <w:marBottom w:val="0"/>
                          <w:divBdr>
                            <w:top w:val="single" w:sz="2" w:space="0" w:color="E3E3E3"/>
                            <w:left w:val="single" w:sz="2" w:space="0" w:color="E3E3E3"/>
                            <w:bottom w:val="single" w:sz="2" w:space="0" w:color="E3E3E3"/>
                            <w:right w:val="single" w:sz="2" w:space="0" w:color="E3E3E3"/>
                          </w:divBdr>
                        </w:div>
                        <w:div w:id="991254141">
                          <w:marLeft w:val="0"/>
                          <w:marRight w:val="0"/>
                          <w:marTop w:val="0"/>
                          <w:marBottom w:val="0"/>
                          <w:divBdr>
                            <w:top w:val="single" w:sz="2" w:space="0" w:color="E3E3E3"/>
                            <w:left w:val="single" w:sz="2" w:space="0" w:color="E3E3E3"/>
                            <w:bottom w:val="single" w:sz="2" w:space="0" w:color="E3E3E3"/>
                            <w:right w:val="single" w:sz="2" w:space="0" w:color="E3E3E3"/>
                          </w:divBdr>
                          <w:divsChild>
                            <w:div w:id="614291063">
                              <w:marLeft w:val="0"/>
                              <w:marRight w:val="0"/>
                              <w:marTop w:val="0"/>
                              <w:marBottom w:val="0"/>
                              <w:divBdr>
                                <w:top w:val="single" w:sz="2" w:space="0" w:color="E3E3E3"/>
                                <w:left w:val="single" w:sz="2" w:space="0" w:color="E3E3E3"/>
                                <w:bottom w:val="single" w:sz="2" w:space="0" w:color="E3E3E3"/>
                                <w:right w:val="single" w:sz="2" w:space="0" w:color="E3E3E3"/>
                              </w:divBdr>
                              <w:divsChild>
                                <w:div w:id="6808202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75682629">
      <w:bodyDiv w:val="1"/>
      <w:marLeft w:val="0"/>
      <w:marRight w:val="0"/>
      <w:marTop w:val="0"/>
      <w:marBottom w:val="0"/>
      <w:divBdr>
        <w:top w:val="none" w:sz="0" w:space="0" w:color="auto"/>
        <w:left w:val="none" w:sz="0" w:space="0" w:color="auto"/>
        <w:bottom w:val="none" w:sz="0" w:space="0" w:color="auto"/>
        <w:right w:val="none" w:sz="0" w:space="0" w:color="auto"/>
      </w:divBdr>
    </w:div>
    <w:div w:id="591204876">
      <w:bodyDiv w:val="1"/>
      <w:marLeft w:val="0"/>
      <w:marRight w:val="0"/>
      <w:marTop w:val="0"/>
      <w:marBottom w:val="0"/>
      <w:divBdr>
        <w:top w:val="none" w:sz="0" w:space="0" w:color="auto"/>
        <w:left w:val="none" w:sz="0" w:space="0" w:color="auto"/>
        <w:bottom w:val="none" w:sz="0" w:space="0" w:color="auto"/>
        <w:right w:val="none" w:sz="0" w:space="0" w:color="auto"/>
      </w:divBdr>
      <w:divsChild>
        <w:div w:id="940408251">
          <w:marLeft w:val="0"/>
          <w:marRight w:val="0"/>
          <w:marTop w:val="0"/>
          <w:marBottom w:val="0"/>
          <w:divBdr>
            <w:top w:val="single" w:sz="2" w:space="0" w:color="E3E3E3"/>
            <w:left w:val="single" w:sz="2" w:space="0" w:color="E3E3E3"/>
            <w:bottom w:val="single" w:sz="2" w:space="0" w:color="E3E3E3"/>
            <w:right w:val="single" w:sz="2" w:space="0" w:color="E3E3E3"/>
          </w:divBdr>
          <w:divsChild>
            <w:div w:id="1927226085">
              <w:marLeft w:val="0"/>
              <w:marRight w:val="0"/>
              <w:marTop w:val="100"/>
              <w:marBottom w:val="100"/>
              <w:divBdr>
                <w:top w:val="single" w:sz="2" w:space="0" w:color="E3E3E3"/>
                <w:left w:val="single" w:sz="2" w:space="0" w:color="E3E3E3"/>
                <w:bottom w:val="single" w:sz="2" w:space="0" w:color="E3E3E3"/>
                <w:right w:val="single" w:sz="2" w:space="0" w:color="E3E3E3"/>
              </w:divBdr>
              <w:divsChild>
                <w:div w:id="1578707207">
                  <w:marLeft w:val="0"/>
                  <w:marRight w:val="0"/>
                  <w:marTop w:val="0"/>
                  <w:marBottom w:val="0"/>
                  <w:divBdr>
                    <w:top w:val="single" w:sz="2" w:space="0" w:color="E3E3E3"/>
                    <w:left w:val="single" w:sz="2" w:space="0" w:color="E3E3E3"/>
                    <w:bottom w:val="single" w:sz="2" w:space="0" w:color="E3E3E3"/>
                    <w:right w:val="single" w:sz="2" w:space="0" w:color="E3E3E3"/>
                  </w:divBdr>
                  <w:divsChild>
                    <w:div w:id="763067897">
                      <w:marLeft w:val="0"/>
                      <w:marRight w:val="0"/>
                      <w:marTop w:val="0"/>
                      <w:marBottom w:val="0"/>
                      <w:divBdr>
                        <w:top w:val="single" w:sz="2" w:space="0" w:color="E3E3E3"/>
                        <w:left w:val="single" w:sz="2" w:space="0" w:color="E3E3E3"/>
                        <w:bottom w:val="single" w:sz="2" w:space="0" w:color="E3E3E3"/>
                        <w:right w:val="single" w:sz="2" w:space="0" w:color="E3E3E3"/>
                      </w:divBdr>
                      <w:divsChild>
                        <w:div w:id="710426146">
                          <w:marLeft w:val="0"/>
                          <w:marRight w:val="0"/>
                          <w:marTop w:val="0"/>
                          <w:marBottom w:val="0"/>
                          <w:divBdr>
                            <w:top w:val="single" w:sz="2" w:space="0" w:color="E3E3E3"/>
                            <w:left w:val="single" w:sz="2" w:space="0" w:color="E3E3E3"/>
                            <w:bottom w:val="single" w:sz="2" w:space="0" w:color="E3E3E3"/>
                            <w:right w:val="single" w:sz="2" w:space="0" w:color="E3E3E3"/>
                          </w:divBdr>
                          <w:divsChild>
                            <w:div w:id="135268791">
                              <w:marLeft w:val="0"/>
                              <w:marRight w:val="0"/>
                              <w:marTop w:val="0"/>
                              <w:marBottom w:val="0"/>
                              <w:divBdr>
                                <w:top w:val="single" w:sz="2" w:space="0" w:color="E3E3E3"/>
                                <w:left w:val="single" w:sz="2" w:space="0" w:color="E3E3E3"/>
                                <w:bottom w:val="single" w:sz="2" w:space="0" w:color="E3E3E3"/>
                                <w:right w:val="single" w:sz="2" w:space="0" w:color="E3E3E3"/>
                              </w:divBdr>
                              <w:divsChild>
                                <w:div w:id="266038914">
                                  <w:marLeft w:val="0"/>
                                  <w:marRight w:val="0"/>
                                  <w:marTop w:val="0"/>
                                  <w:marBottom w:val="0"/>
                                  <w:divBdr>
                                    <w:top w:val="single" w:sz="2" w:space="0" w:color="E3E3E3"/>
                                    <w:left w:val="single" w:sz="2" w:space="0" w:color="E3E3E3"/>
                                    <w:bottom w:val="single" w:sz="2" w:space="0" w:color="E3E3E3"/>
                                    <w:right w:val="single" w:sz="2" w:space="0" w:color="E3E3E3"/>
                                  </w:divBdr>
                                  <w:divsChild>
                                    <w:div w:id="12631502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28150663">
          <w:marLeft w:val="0"/>
          <w:marRight w:val="0"/>
          <w:marTop w:val="0"/>
          <w:marBottom w:val="0"/>
          <w:divBdr>
            <w:top w:val="single" w:sz="2" w:space="0" w:color="E3E3E3"/>
            <w:left w:val="single" w:sz="2" w:space="0" w:color="E3E3E3"/>
            <w:bottom w:val="single" w:sz="2" w:space="0" w:color="E3E3E3"/>
            <w:right w:val="single" w:sz="2" w:space="0" w:color="E3E3E3"/>
          </w:divBdr>
          <w:divsChild>
            <w:div w:id="1465077550">
              <w:marLeft w:val="0"/>
              <w:marRight w:val="0"/>
              <w:marTop w:val="100"/>
              <w:marBottom w:val="100"/>
              <w:divBdr>
                <w:top w:val="single" w:sz="2" w:space="0" w:color="E3E3E3"/>
                <w:left w:val="single" w:sz="2" w:space="0" w:color="E3E3E3"/>
                <w:bottom w:val="single" w:sz="2" w:space="0" w:color="E3E3E3"/>
                <w:right w:val="single" w:sz="2" w:space="0" w:color="E3E3E3"/>
              </w:divBdr>
              <w:divsChild>
                <w:div w:id="56168445">
                  <w:marLeft w:val="0"/>
                  <w:marRight w:val="0"/>
                  <w:marTop w:val="0"/>
                  <w:marBottom w:val="0"/>
                  <w:divBdr>
                    <w:top w:val="single" w:sz="2" w:space="0" w:color="E3E3E3"/>
                    <w:left w:val="single" w:sz="2" w:space="0" w:color="E3E3E3"/>
                    <w:bottom w:val="single" w:sz="2" w:space="0" w:color="E3E3E3"/>
                    <w:right w:val="single" w:sz="2" w:space="0" w:color="E3E3E3"/>
                  </w:divBdr>
                  <w:divsChild>
                    <w:div w:id="1508012367">
                      <w:marLeft w:val="0"/>
                      <w:marRight w:val="0"/>
                      <w:marTop w:val="0"/>
                      <w:marBottom w:val="0"/>
                      <w:divBdr>
                        <w:top w:val="single" w:sz="2" w:space="0" w:color="E3E3E3"/>
                        <w:left w:val="single" w:sz="2" w:space="0" w:color="E3E3E3"/>
                        <w:bottom w:val="single" w:sz="2" w:space="0" w:color="E3E3E3"/>
                        <w:right w:val="single" w:sz="2" w:space="0" w:color="E3E3E3"/>
                      </w:divBdr>
                      <w:divsChild>
                        <w:div w:id="734746916">
                          <w:marLeft w:val="0"/>
                          <w:marRight w:val="0"/>
                          <w:marTop w:val="0"/>
                          <w:marBottom w:val="0"/>
                          <w:divBdr>
                            <w:top w:val="single" w:sz="2" w:space="0" w:color="E3E3E3"/>
                            <w:left w:val="single" w:sz="2" w:space="0" w:color="E3E3E3"/>
                            <w:bottom w:val="single" w:sz="2" w:space="0" w:color="E3E3E3"/>
                            <w:right w:val="single" w:sz="2" w:space="0" w:color="E3E3E3"/>
                          </w:divBdr>
                          <w:divsChild>
                            <w:div w:id="426732709">
                              <w:marLeft w:val="0"/>
                              <w:marRight w:val="0"/>
                              <w:marTop w:val="0"/>
                              <w:marBottom w:val="0"/>
                              <w:divBdr>
                                <w:top w:val="single" w:sz="2" w:space="0" w:color="E3E3E3"/>
                                <w:left w:val="single" w:sz="2" w:space="0" w:color="E3E3E3"/>
                                <w:bottom w:val="single" w:sz="2" w:space="0" w:color="E3E3E3"/>
                                <w:right w:val="single" w:sz="2" w:space="0" w:color="E3E3E3"/>
                              </w:divBdr>
                              <w:divsChild>
                                <w:div w:id="3773162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29937715">
      <w:bodyDiv w:val="1"/>
      <w:marLeft w:val="0"/>
      <w:marRight w:val="0"/>
      <w:marTop w:val="0"/>
      <w:marBottom w:val="0"/>
      <w:divBdr>
        <w:top w:val="none" w:sz="0" w:space="0" w:color="auto"/>
        <w:left w:val="none" w:sz="0" w:space="0" w:color="auto"/>
        <w:bottom w:val="none" w:sz="0" w:space="0" w:color="auto"/>
        <w:right w:val="none" w:sz="0" w:space="0" w:color="auto"/>
      </w:divBdr>
    </w:div>
    <w:div w:id="653531801">
      <w:bodyDiv w:val="1"/>
      <w:marLeft w:val="0"/>
      <w:marRight w:val="0"/>
      <w:marTop w:val="0"/>
      <w:marBottom w:val="0"/>
      <w:divBdr>
        <w:top w:val="none" w:sz="0" w:space="0" w:color="auto"/>
        <w:left w:val="none" w:sz="0" w:space="0" w:color="auto"/>
        <w:bottom w:val="none" w:sz="0" w:space="0" w:color="auto"/>
        <w:right w:val="none" w:sz="0" w:space="0" w:color="auto"/>
      </w:divBdr>
    </w:div>
    <w:div w:id="1076440324">
      <w:bodyDiv w:val="1"/>
      <w:marLeft w:val="0"/>
      <w:marRight w:val="0"/>
      <w:marTop w:val="0"/>
      <w:marBottom w:val="0"/>
      <w:divBdr>
        <w:top w:val="none" w:sz="0" w:space="0" w:color="auto"/>
        <w:left w:val="none" w:sz="0" w:space="0" w:color="auto"/>
        <w:bottom w:val="none" w:sz="0" w:space="0" w:color="auto"/>
        <w:right w:val="none" w:sz="0" w:space="0" w:color="auto"/>
      </w:divBdr>
    </w:div>
    <w:div w:id="1090278134">
      <w:bodyDiv w:val="1"/>
      <w:marLeft w:val="0"/>
      <w:marRight w:val="0"/>
      <w:marTop w:val="0"/>
      <w:marBottom w:val="0"/>
      <w:divBdr>
        <w:top w:val="none" w:sz="0" w:space="0" w:color="auto"/>
        <w:left w:val="none" w:sz="0" w:space="0" w:color="auto"/>
        <w:bottom w:val="none" w:sz="0" w:space="0" w:color="auto"/>
        <w:right w:val="none" w:sz="0" w:space="0" w:color="auto"/>
      </w:divBdr>
    </w:div>
    <w:div w:id="1524854961">
      <w:bodyDiv w:val="1"/>
      <w:marLeft w:val="0"/>
      <w:marRight w:val="0"/>
      <w:marTop w:val="0"/>
      <w:marBottom w:val="0"/>
      <w:divBdr>
        <w:top w:val="none" w:sz="0" w:space="0" w:color="auto"/>
        <w:left w:val="none" w:sz="0" w:space="0" w:color="auto"/>
        <w:bottom w:val="none" w:sz="0" w:space="0" w:color="auto"/>
        <w:right w:val="none" w:sz="0" w:space="0" w:color="auto"/>
      </w:divBdr>
      <w:divsChild>
        <w:div w:id="1801416013">
          <w:marLeft w:val="0"/>
          <w:marRight w:val="0"/>
          <w:marTop w:val="0"/>
          <w:marBottom w:val="0"/>
          <w:divBdr>
            <w:top w:val="single" w:sz="2" w:space="0" w:color="E3E3E3"/>
            <w:left w:val="single" w:sz="2" w:space="0" w:color="E3E3E3"/>
            <w:bottom w:val="single" w:sz="2" w:space="0" w:color="E3E3E3"/>
            <w:right w:val="single" w:sz="2" w:space="0" w:color="E3E3E3"/>
          </w:divBdr>
          <w:divsChild>
            <w:div w:id="938024918">
              <w:marLeft w:val="0"/>
              <w:marRight w:val="0"/>
              <w:marTop w:val="100"/>
              <w:marBottom w:val="100"/>
              <w:divBdr>
                <w:top w:val="single" w:sz="2" w:space="0" w:color="E3E3E3"/>
                <w:left w:val="single" w:sz="2" w:space="0" w:color="E3E3E3"/>
                <w:bottom w:val="single" w:sz="2" w:space="0" w:color="E3E3E3"/>
                <w:right w:val="single" w:sz="2" w:space="0" w:color="E3E3E3"/>
              </w:divBdr>
              <w:divsChild>
                <w:div w:id="1757436355">
                  <w:marLeft w:val="0"/>
                  <w:marRight w:val="0"/>
                  <w:marTop w:val="0"/>
                  <w:marBottom w:val="0"/>
                  <w:divBdr>
                    <w:top w:val="single" w:sz="2" w:space="0" w:color="E3E3E3"/>
                    <w:left w:val="single" w:sz="2" w:space="0" w:color="E3E3E3"/>
                    <w:bottom w:val="single" w:sz="2" w:space="0" w:color="E3E3E3"/>
                    <w:right w:val="single" w:sz="2" w:space="0" w:color="E3E3E3"/>
                  </w:divBdr>
                  <w:divsChild>
                    <w:div w:id="593980947">
                      <w:marLeft w:val="0"/>
                      <w:marRight w:val="0"/>
                      <w:marTop w:val="0"/>
                      <w:marBottom w:val="0"/>
                      <w:divBdr>
                        <w:top w:val="single" w:sz="2" w:space="0" w:color="E3E3E3"/>
                        <w:left w:val="single" w:sz="2" w:space="0" w:color="E3E3E3"/>
                        <w:bottom w:val="single" w:sz="2" w:space="0" w:color="E3E3E3"/>
                        <w:right w:val="single" w:sz="2" w:space="0" w:color="E3E3E3"/>
                      </w:divBdr>
                      <w:divsChild>
                        <w:div w:id="1457682017">
                          <w:marLeft w:val="0"/>
                          <w:marRight w:val="0"/>
                          <w:marTop w:val="0"/>
                          <w:marBottom w:val="0"/>
                          <w:divBdr>
                            <w:top w:val="single" w:sz="2" w:space="0" w:color="E3E3E3"/>
                            <w:left w:val="single" w:sz="2" w:space="0" w:color="E3E3E3"/>
                            <w:bottom w:val="single" w:sz="2" w:space="0" w:color="E3E3E3"/>
                            <w:right w:val="single" w:sz="2" w:space="0" w:color="E3E3E3"/>
                          </w:divBdr>
                          <w:divsChild>
                            <w:div w:id="1589540968">
                              <w:marLeft w:val="0"/>
                              <w:marRight w:val="0"/>
                              <w:marTop w:val="0"/>
                              <w:marBottom w:val="0"/>
                              <w:divBdr>
                                <w:top w:val="single" w:sz="2" w:space="0" w:color="E3E3E3"/>
                                <w:left w:val="single" w:sz="2" w:space="0" w:color="E3E3E3"/>
                                <w:bottom w:val="single" w:sz="2" w:space="0" w:color="E3E3E3"/>
                                <w:right w:val="single" w:sz="2" w:space="0" w:color="E3E3E3"/>
                              </w:divBdr>
                              <w:divsChild>
                                <w:div w:id="2091464483">
                                  <w:marLeft w:val="0"/>
                                  <w:marRight w:val="0"/>
                                  <w:marTop w:val="0"/>
                                  <w:marBottom w:val="0"/>
                                  <w:divBdr>
                                    <w:top w:val="single" w:sz="2" w:space="0" w:color="E3E3E3"/>
                                    <w:left w:val="single" w:sz="2" w:space="0" w:color="E3E3E3"/>
                                    <w:bottom w:val="single" w:sz="2" w:space="0" w:color="E3E3E3"/>
                                    <w:right w:val="single" w:sz="2" w:space="0" w:color="E3E3E3"/>
                                  </w:divBdr>
                                  <w:divsChild>
                                    <w:div w:id="17233634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100637378">
          <w:marLeft w:val="0"/>
          <w:marRight w:val="0"/>
          <w:marTop w:val="0"/>
          <w:marBottom w:val="0"/>
          <w:divBdr>
            <w:top w:val="single" w:sz="2" w:space="0" w:color="E3E3E3"/>
            <w:left w:val="single" w:sz="2" w:space="0" w:color="E3E3E3"/>
            <w:bottom w:val="single" w:sz="2" w:space="0" w:color="E3E3E3"/>
            <w:right w:val="single" w:sz="2" w:space="0" w:color="E3E3E3"/>
          </w:divBdr>
          <w:divsChild>
            <w:div w:id="1390572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66894247">
                  <w:marLeft w:val="0"/>
                  <w:marRight w:val="0"/>
                  <w:marTop w:val="0"/>
                  <w:marBottom w:val="0"/>
                  <w:divBdr>
                    <w:top w:val="single" w:sz="2" w:space="0" w:color="E3E3E3"/>
                    <w:left w:val="single" w:sz="2" w:space="0" w:color="E3E3E3"/>
                    <w:bottom w:val="single" w:sz="2" w:space="0" w:color="E3E3E3"/>
                    <w:right w:val="single" w:sz="2" w:space="0" w:color="E3E3E3"/>
                  </w:divBdr>
                  <w:divsChild>
                    <w:div w:id="1068576455">
                      <w:marLeft w:val="0"/>
                      <w:marRight w:val="0"/>
                      <w:marTop w:val="0"/>
                      <w:marBottom w:val="0"/>
                      <w:divBdr>
                        <w:top w:val="single" w:sz="2" w:space="0" w:color="E3E3E3"/>
                        <w:left w:val="single" w:sz="2" w:space="0" w:color="E3E3E3"/>
                        <w:bottom w:val="single" w:sz="2" w:space="0" w:color="E3E3E3"/>
                        <w:right w:val="single" w:sz="2" w:space="0" w:color="E3E3E3"/>
                      </w:divBdr>
                      <w:divsChild>
                        <w:div w:id="1244333912">
                          <w:marLeft w:val="0"/>
                          <w:marRight w:val="0"/>
                          <w:marTop w:val="0"/>
                          <w:marBottom w:val="0"/>
                          <w:divBdr>
                            <w:top w:val="single" w:sz="2" w:space="0" w:color="E3E3E3"/>
                            <w:left w:val="single" w:sz="2" w:space="0" w:color="E3E3E3"/>
                            <w:bottom w:val="single" w:sz="2" w:space="0" w:color="E3E3E3"/>
                            <w:right w:val="single" w:sz="2" w:space="0" w:color="E3E3E3"/>
                          </w:divBdr>
                          <w:divsChild>
                            <w:div w:id="2040278468">
                              <w:marLeft w:val="0"/>
                              <w:marRight w:val="0"/>
                              <w:marTop w:val="0"/>
                              <w:marBottom w:val="0"/>
                              <w:divBdr>
                                <w:top w:val="single" w:sz="2" w:space="0" w:color="E3E3E3"/>
                                <w:left w:val="single" w:sz="2" w:space="0" w:color="E3E3E3"/>
                                <w:bottom w:val="single" w:sz="2" w:space="0" w:color="E3E3E3"/>
                                <w:right w:val="single" w:sz="2" w:space="0" w:color="E3E3E3"/>
                              </w:divBdr>
                              <w:divsChild>
                                <w:div w:id="15887266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26025275">
      <w:bodyDiv w:val="1"/>
      <w:marLeft w:val="0"/>
      <w:marRight w:val="0"/>
      <w:marTop w:val="0"/>
      <w:marBottom w:val="0"/>
      <w:divBdr>
        <w:top w:val="none" w:sz="0" w:space="0" w:color="auto"/>
        <w:left w:val="none" w:sz="0" w:space="0" w:color="auto"/>
        <w:bottom w:val="none" w:sz="0" w:space="0" w:color="auto"/>
        <w:right w:val="none" w:sz="0" w:space="0" w:color="auto"/>
      </w:divBdr>
    </w:div>
    <w:div w:id="2126270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microsoft.com/office/2011/relationships/people" Target="peop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5" Type="http://schemas.openxmlformats.org/officeDocument/2006/relationships/styles" Target="styles.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74ECDE9B9583142A6473A00196C523E" ma:contentTypeVersion="16" ma:contentTypeDescription="Create a new document." ma:contentTypeScope="" ma:versionID="c24d8d1c14a2bc8e414fad85885782b4">
  <xsd:schema xmlns:xsd="http://www.w3.org/2001/XMLSchema" xmlns:xs="http://www.w3.org/2001/XMLSchema" xmlns:p="http://schemas.microsoft.com/office/2006/metadata/properties" xmlns:ns1="http://schemas.microsoft.com/sharepoint/v3" xmlns:ns2="8109ef50-1950-4b90-8d35-04598de68862" xmlns:ns3="2f5f9f01-2ac8-4d68-9ee6-b04cb8b7dc33" targetNamespace="http://schemas.microsoft.com/office/2006/metadata/properties" ma:root="true" ma:fieldsID="a6a8727cefd54777ec8ba2d82885b914" ns1:_="" ns2:_="" ns3:_="">
    <xsd:import namespace="http://schemas.microsoft.com/sharepoint/v3"/>
    <xsd:import namespace="8109ef50-1950-4b90-8d35-04598de68862"/>
    <xsd:import namespace="2f5f9f01-2ac8-4d68-9ee6-b04cb8b7dc3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1:_ip_UnifiedCompliancePolicyProperties" minOccurs="0"/>
                <xsd:element ref="ns1:_ip_UnifiedCompliancePolicyUIAction"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hidden="true" ma:internalName="_ip_UnifiedCompliancePolicyProperties">
      <xsd:simpleType>
        <xsd:restriction base="dms:Note"/>
      </xsd:simpleType>
    </xsd:element>
    <xsd:element name="_ip_UnifiedCompliancePolicyUIAction" ma:index="1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109ef50-1950-4b90-8d35-04598de688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54101172-0cdf-4a4d-852d-90099e45c587" ma:termSetId="09814cd3-568e-fe90-9814-8d621ff8fb84" ma:anchorId="fba54fb3-c3e1-fe81-a776-ca4b69148c4d" ma:open="true" ma:isKeyword="false">
      <xsd:complexType>
        <xsd:sequence>
          <xsd:element ref="pc:Terms" minOccurs="0" maxOccurs="1"/>
        </xsd:sequence>
      </xsd:complexType>
    </xsd:element>
    <xsd:element name="MediaServiceOCR" ma:index="23"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f5f9f01-2ac8-4d68-9ee6-b04cb8b7dc3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5d90c06-cc93-4643-97c3-dc463b889422}" ma:internalName="TaxCatchAll" ma:showField="CatchAllData" ma:web="2f5f9f01-2ac8-4d68-9ee6-b04cb8b7dc3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8109ef50-1950-4b90-8d35-04598de68862">
      <Terms xmlns="http://schemas.microsoft.com/office/infopath/2007/PartnerControls"/>
    </lcf76f155ced4ddcb4097134ff3c332f>
    <TaxCatchAll xmlns="2f5f9f01-2ac8-4d68-9ee6-b04cb8b7dc33" xsi:nil="true"/>
  </documentManagement>
</p:properties>
</file>

<file path=customXml/itemProps1.xml><?xml version="1.0" encoding="utf-8"?>
<ds:datastoreItem xmlns:ds="http://schemas.openxmlformats.org/officeDocument/2006/customXml" ds:itemID="{86C9E7F3-85E7-44A9-93C4-9E6E61AD2D11}">
  <ds:schemaRefs>
    <ds:schemaRef ds:uri="http://schemas.microsoft.com/sharepoint/v3/contenttype/forms"/>
  </ds:schemaRefs>
</ds:datastoreItem>
</file>

<file path=customXml/itemProps2.xml><?xml version="1.0" encoding="utf-8"?>
<ds:datastoreItem xmlns:ds="http://schemas.openxmlformats.org/officeDocument/2006/customXml" ds:itemID="{710A7F73-B8A5-4359-B182-05E03504EEE7}"/>
</file>

<file path=customXml/itemProps3.xml><?xml version="1.0" encoding="utf-8"?>
<ds:datastoreItem xmlns:ds="http://schemas.openxmlformats.org/officeDocument/2006/customXml" ds:itemID="{67CA7CFE-ED0D-44D0-AC9A-228DFDB10CAA}">
  <ds:schemaRefs>
    <ds:schemaRef ds:uri="http://schemas.microsoft.com/office/2006/documentManagement/types"/>
    <ds:schemaRef ds:uri="2f5f9f01-2ac8-4d68-9ee6-b04cb8b7dc33"/>
    <ds:schemaRef ds:uri="http://www.w3.org/XML/1998/namespace"/>
    <ds:schemaRef ds:uri="http://purl.org/dc/elements/1.1/"/>
    <ds:schemaRef ds:uri="http://schemas.microsoft.com/office/infopath/2007/PartnerControls"/>
    <ds:schemaRef ds:uri="8109ef50-1950-4b90-8d35-04598de68862"/>
    <ds:schemaRef ds:uri="http://schemas.openxmlformats.org/package/2006/metadata/core-properties"/>
    <ds:schemaRef ds:uri="http://purl.org/dc/terms/"/>
    <ds:schemaRef ds:uri="http://schemas.microsoft.com/sharepoint/v3"/>
    <ds:schemaRef ds:uri="http://schemas.microsoft.com/office/2006/metadata/properties"/>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5</Pages>
  <Words>1308</Words>
  <Characters>7458</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Sasikala Palanisamy</cp:lastModifiedBy>
  <cp:revision>7</cp:revision>
  <dcterms:created xsi:type="dcterms:W3CDTF">2024-02-13T23:49:00Z</dcterms:created>
  <dcterms:modified xsi:type="dcterms:W3CDTF">2024-02-29T11:59:00Z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y fmtid="{D5CDD505-2E9C-101B-9397-08002B2CF9AE}" pid="3" name="ContentTypeId">
    <vt:lpwstr>0x010100674ECDE9B9583142A6473A00196C523E</vt:lpwstr>
  </property>
</Properties>
</file>